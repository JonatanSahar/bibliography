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EE3A" w14:textId="1715906A" w:rsidR="00B85D02" w:rsidRPr="00B85D02" w:rsidRDefault="00B85D02" w:rsidP="00DB0251">
      <w:pPr>
        <w:spacing w:after="0" w:line="240" w:lineRule="auto"/>
        <w:rPr>
          <w:rFonts w:asciiTheme="minorBidi" w:hAnsiTheme="minorBidi"/>
          <w:b/>
          <w:bCs/>
          <w:sz w:val="24"/>
          <w:szCs w:val="24"/>
          <w:lang w:val="en-US"/>
        </w:rPr>
      </w:pPr>
      <w:r>
        <w:rPr>
          <w:rFonts w:asciiTheme="minorBidi" w:hAnsiTheme="minorBidi"/>
          <w:b/>
          <w:bCs/>
          <w:sz w:val="24"/>
          <w:szCs w:val="24"/>
          <w:lang w:val="en-US"/>
        </w:rPr>
        <w:t xml:space="preserve">Learning of Audio-motor skill is </w:t>
      </w:r>
      <w:r w:rsidR="00DB0251">
        <w:rPr>
          <w:rFonts w:asciiTheme="minorBidi" w:hAnsiTheme="minorBidi"/>
          <w:b/>
          <w:bCs/>
          <w:sz w:val="24"/>
          <w:szCs w:val="24"/>
          <w:lang w:val="en-US"/>
        </w:rPr>
        <w:t xml:space="preserve">sensitive to </w:t>
      </w:r>
      <w:r>
        <w:rPr>
          <w:rFonts w:asciiTheme="minorBidi" w:hAnsiTheme="minorBidi"/>
          <w:b/>
          <w:bCs/>
          <w:sz w:val="24"/>
          <w:szCs w:val="24"/>
          <w:lang w:val="en-US"/>
        </w:rPr>
        <w:t>the lateral relations</w:t>
      </w:r>
      <w:r w:rsidR="00DB0251">
        <w:rPr>
          <w:rFonts w:asciiTheme="minorBidi" w:hAnsiTheme="minorBidi"/>
          <w:b/>
          <w:bCs/>
          <w:sz w:val="24"/>
          <w:szCs w:val="24"/>
          <w:lang w:val="en-US"/>
        </w:rPr>
        <w:t>hip</w:t>
      </w:r>
      <w:r>
        <w:rPr>
          <w:rFonts w:asciiTheme="minorBidi" w:hAnsiTheme="minorBidi"/>
          <w:b/>
          <w:bCs/>
          <w:sz w:val="24"/>
          <w:szCs w:val="24"/>
          <w:lang w:val="en-US"/>
        </w:rPr>
        <w:t xml:space="preserve"> between trained hand and </w:t>
      </w:r>
      <w:r w:rsidR="00DB0251">
        <w:rPr>
          <w:rFonts w:asciiTheme="minorBidi" w:hAnsiTheme="minorBidi"/>
          <w:b/>
          <w:bCs/>
          <w:sz w:val="24"/>
          <w:szCs w:val="24"/>
          <w:lang w:val="en-US"/>
        </w:rPr>
        <w:t xml:space="preserve">ear </w:t>
      </w:r>
    </w:p>
    <w:p w14:paraId="3012BFEF" w14:textId="77777777" w:rsidR="00E66931" w:rsidRPr="0059437D" w:rsidRDefault="00E66931" w:rsidP="00E66931">
      <w:pPr>
        <w:spacing w:after="0" w:line="240" w:lineRule="auto"/>
        <w:rPr>
          <w:rFonts w:asciiTheme="minorBidi" w:hAnsiTheme="minorBidi"/>
          <w:sz w:val="24"/>
          <w:szCs w:val="24"/>
        </w:rPr>
      </w:pPr>
    </w:p>
    <w:p w14:paraId="5A5A0BCA" w14:textId="77777777" w:rsidR="00E66931" w:rsidRPr="0059437D" w:rsidRDefault="00E66931" w:rsidP="00E66931">
      <w:pPr>
        <w:spacing w:after="0" w:line="240" w:lineRule="auto"/>
        <w:rPr>
          <w:rFonts w:asciiTheme="minorBidi" w:hAnsiTheme="minorBidi"/>
          <w:sz w:val="24"/>
          <w:szCs w:val="24"/>
        </w:rPr>
      </w:pPr>
      <w:r w:rsidRPr="0059437D">
        <w:rPr>
          <w:rFonts w:asciiTheme="minorBidi" w:hAnsiTheme="minorBidi"/>
          <w:sz w:val="24"/>
          <w:szCs w:val="24"/>
        </w:rPr>
        <w:t>Hadar Dery</w:t>
      </w:r>
      <w:r w:rsidRPr="0059437D">
        <w:rPr>
          <w:rFonts w:asciiTheme="minorBidi" w:hAnsiTheme="minorBidi"/>
          <w:sz w:val="24"/>
          <w:szCs w:val="24"/>
          <w:vertAlign w:val="superscript"/>
        </w:rPr>
        <w:t>1*</w:t>
      </w:r>
      <w:r w:rsidRPr="0059437D">
        <w:rPr>
          <w:rFonts w:asciiTheme="minorBidi" w:hAnsiTheme="minorBidi"/>
          <w:sz w:val="24"/>
          <w:szCs w:val="24"/>
        </w:rPr>
        <w:t>, Batel Buaron</w:t>
      </w:r>
      <w:r w:rsidRPr="0059437D">
        <w:rPr>
          <w:rFonts w:asciiTheme="minorBidi" w:hAnsiTheme="minorBidi"/>
          <w:sz w:val="24"/>
          <w:szCs w:val="24"/>
          <w:vertAlign w:val="superscript"/>
        </w:rPr>
        <w:t>1,2*</w:t>
      </w:r>
      <w:r w:rsidRPr="0059437D">
        <w:rPr>
          <w:rFonts w:asciiTheme="minorBidi" w:hAnsiTheme="minorBidi"/>
          <w:sz w:val="24"/>
          <w:szCs w:val="24"/>
        </w:rPr>
        <w:t>, Roni Mazinter</w:t>
      </w:r>
      <w:r w:rsidRPr="0059437D">
        <w:rPr>
          <w:rFonts w:asciiTheme="minorBidi" w:hAnsiTheme="minorBidi"/>
          <w:sz w:val="24"/>
          <w:szCs w:val="24"/>
          <w:vertAlign w:val="superscript"/>
        </w:rPr>
        <w:t>1</w:t>
      </w:r>
      <w:r w:rsidRPr="0059437D">
        <w:rPr>
          <w:rFonts w:asciiTheme="minorBidi" w:hAnsiTheme="minorBidi"/>
          <w:sz w:val="24"/>
          <w:szCs w:val="24"/>
        </w:rPr>
        <w:t>, Shalev Lavi</w:t>
      </w:r>
      <w:r w:rsidRPr="0059437D">
        <w:rPr>
          <w:rFonts w:asciiTheme="minorBidi" w:hAnsiTheme="minorBidi"/>
          <w:sz w:val="24"/>
          <w:szCs w:val="24"/>
          <w:vertAlign w:val="superscript"/>
        </w:rPr>
        <w:t>1</w:t>
      </w:r>
      <w:r w:rsidRPr="0059437D">
        <w:rPr>
          <w:rFonts w:asciiTheme="minorBidi" w:hAnsiTheme="minorBidi"/>
          <w:sz w:val="24"/>
          <w:szCs w:val="24"/>
        </w:rPr>
        <w:t>, Roy Mukamel</w:t>
      </w:r>
      <w:r w:rsidRPr="0059437D">
        <w:rPr>
          <w:rFonts w:asciiTheme="minorBidi" w:hAnsiTheme="minorBidi"/>
          <w:sz w:val="24"/>
          <w:szCs w:val="24"/>
          <w:vertAlign w:val="superscript"/>
        </w:rPr>
        <w:t>1,2</w:t>
      </w:r>
    </w:p>
    <w:p w14:paraId="4B8327AA" w14:textId="77777777" w:rsidR="00E66931" w:rsidRPr="0059437D" w:rsidRDefault="00E66931" w:rsidP="00E66931">
      <w:pPr>
        <w:spacing w:after="0" w:line="240" w:lineRule="auto"/>
        <w:rPr>
          <w:rFonts w:asciiTheme="minorBidi" w:hAnsiTheme="minorBidi"/>
          <w:sz w:val="24"/>
          <w:szCs w:val="24"/>
          <w:vertAlign w:val="superscript"/>
        </w:rPr>
      </w:pPr>
    </w:p>
    <w:p w14:paraId="01957217" w14:textId="77777777" w:rsidR="00E66931" w:rsidRPr="0059437D" w:rsidRDefault="00E66931" w:rsidP="00E66931">
      <w:pPr>
        <w:spacing w:after="0" w:line="240" w:lineRule="auto"/>
        <w:rPr>
          <w:rFonts w:asciiTheme="minorBidi" w:hAnsiTheme="minorBidi"/>
          <w:sz w:val="24"/>
          <w:szCs w:val="24"/>
        </w:rPr>
      </w:pPr>
      <w:r w:rsidRPr="0059437D">
        <w:rPr>
          <w:rFonts w:asciiTheme="minorBidi" w:hAnsiTheme="minorBidi"/>
          <w:sz w:val="24"/>
          <w:szCs w:val="24"/>
          <w:vertAlign w:val="superscript"/>
        </w:rPr>
        <w:t xml:space="preserve">1 </w:t>
      </w:r>
      <w:r w:rsidRPr="0059437D">
        <w:rPr>
          <w:rFonts w:asciiTheme="minorBidi" w:hAnsiTheme="minorBidi"/>
          <w:sz w:val="24"/>
          <w:szCs w:val="24"/>
        </w:rPr>
        <w:t xml:space="preserve">School of Psychological Sciences, </w:t>
      </w:r>
      <w:r w:rsidRPr="0059437D">
        <w:rPr>
          <w:rFonts w:asciiTheme="minorBidi" w:hAnsiTheme="minorBidi"/>
          <w:sz w:val="24"/>
          <w:szCs w:val="24"/>
          <w:vertAlign w:val="superscript"/>
        </w:rPr>
        <w:t xml:space="preserve">2 </w:t>
      </w:r>
      <w:r w:rsidRPr="0059437D">
        <w:rPr>
          <w:rFonts w:asciiTheme="minorBidi" w:hAnsiTheme="minorBidi"/>
          <w:sz w:val="24"/>
          <w:szCs w:val="24"/>
        </w:rPr>
        <w:t>Sagol School of Neuroscience, Tel Aviv University, Tel-Aviv, Israel, 6997801</w:t>
      </w:r>
    </w:p>
    <w:p w14:paraId="5D467ADA" w14:textId="3C5FF0FC" w:rsidR="00E66931" w:rsidRPr="00A437DF" w:rsidRDefault="00E66931" w:rsidP="00E66931">
      <w:pPr>
        <w:spacing w:after="0" w:line="240" w:lineRule="auto"/>
        <w:jc w:val="both"/>
        <w:rPr>
          <w:rFonts w:asciiTheme="minorBidi" w:hAnsiTheme="minorBidi"/>
          <w:sz w:val="24"/>
          <w:szCs w:val="24"/>
          <w:lang w:val="en-US"/>
        </w:rPr>
      </w:pPr>
      <w:r w:rsidRPr="0059437D">
        <w:rPr>
          <w:rFonts w:asciiTheme="minorBidi" w:hAnsiTheme="minorBidi"/>
          <w:sz w:val="24"/>
          <w:szCs w:val="24"/>
        </w:rPr>
        <w:t>*</w:t>
      </w:r>
      <w:r w:rsidR="00A437DF">
        <w:rPr>
          <w:rFonts w:asciiTheme="minorBidi" w:hAnsiTheme="minorBidi" w:hint="cs"/>
          <w:sz w:val="24"/>
          <w:szCs w:val="24"/>
          <w:rtl/>
        </w:rPr>
        <w:t xml:space="preserve"> </w:t>
      </w:r>
      <w:r w:rsidR="00A437DF">
        <w:rPr>
          <w:rFonts w:asciiTheme="minorBidi" w:hAnsiTheme="minorBidi"/>
          <w:sz w:val="24"/>
          <w:szCs w:val="24"/>
          <w:lang w:val="en-US"/>
        </w:rPr>
        <w:t>Authors contributed equally to this project</w:t>
      </w:r>
    </w:p>
    <w:p w14:paraId="73E3D443" w14:textId="77777777" w:rsidR="00E66931" w:rsidRPr="0059437D" w:rsidRDefault="00E66931" w:rsidP="00E66931">
      <w:pPr>
        <w:spacing w:after="0" w:line="240" w:lineRule="auto"/>
        <w:jc w:val="both"/>
        <w:rPr>
          <w:rFonts w:asciiTheme="minorBidi" w:hAnsiTheme="minorBidi"/>
          <w:sz w:val="24"/>
          <w:szCs w:val="24"/>
        </w:rPr>
      </w:pPr>
    </w:p>
    <w:p w14:paraId="0652F632" w14:textId="77777777" w:rsidR="00E66931" w:rsidRPr="0059437D" w:rsidRDefault="00E66931" w:rsidP="00E66931">
      <w:pPr>
        <w:spacing w:after="0" w:line="240" w:lineRule="auto"/>
        <w:jc w:val="both"/>
        <w:rPr>
          <w:rFonts w:asciiTheme="minorBidi" w:hAnsiTheme="minorBidi"/>
          <w:sz w:val="24"/>
          <w:szCs w:val="24"/>
        </w:rPr>
      </w:pPr>
      <w:r w:rsidRPr="0059437D">
        <w:rPr>
          <w:rFonts w:asciiTheme="minorBidi" w:hAnsiTheme="minorBidi"/>
          <w:sz w:val="24"/>
          <w:szCs w:val="24"/>
        </w:rPr>
        <w:t xml:space="preserve">Correspondence: </w:t>
      </w:r>
      <w:hyperlink r:id="rId8" w:history="1">
        <w:r w:rsidRPr="0059437D">
          <w:rPr>
            <w:rStyle w:val="Hyperlink"/>
            <w:rFonts w:asciiTheme="minorBidi" w:hAnsiTheme="minorBidi"/>
            <w:sz w:val="24"/>
            <w:szCs w:val="24"/>
          </w:rPr>
          <w:t>rmukamel@tau.ac.il</w:t>
        </w:r>
      </w:hyperlink>
    </w:p>
    <w:p w14:paraId="37BB8659" w14:textId="77777777" w:rsidR="00E66931" w:rsidRPr="0059437D" w:rsidRDefault="00E66931" w:rsidP="00E66931">
      <w:pPr>
        <w:spacing w:after="0" w:line="240" w:lineRule="auto"/>
        <w:jc w:val="both"/>
        <w:rPr>
          <w:rFonts w:asciiTheme="minorBidi" w:hAnsiTheme="minorBidi"/>
          <w:sz w:val="24"/>
          <w:szCs w:val="24"/>
        </w:rPr>
      </w:pPr>
      <w:r w:rsidRPr="0059437D">
        <w:rPr>
          <w:rFonts w:asciiTheme="minorBidi" w:hAnsiTheme="minorBidi"/>
          <w:sz w:val="24"/>
          <w:szCs w:val="24"/>
        </w:rPr>
        <w:t xml:space="preserve">Running title: </w:t>
      </w:r>
      <w:proofErr w:type="spellStart"/>
      <w:r w:rsidRPr="0059437D">
        <w:rPr>
          <w:rFonts w:asciiTheme="minorBidi" w:hAnsiTheme="minorBidi"/>
          <w:sz w:val="24"/>
          <w:szCs w:val="24"/>
        </w:rPr>
        <w:t>Audiomotor</w:t>
      </w:r>
      <w:proofErr w:type="spellEnd"/>
      <w:r w:rsidRPr="0059437D">
        <w:rPr>
          <w:rFonts w:asciiTheme="minorBidi" w:hAnsiTheme="minorBidi"/>
          <w:sz w:val="24"/>
          <w:szCs w:val="24"/>
        </w:rPr>
        <w:t xml:space="preserve"> integration across hands and ears</w:t>
      </w:r>
    </w:p>
    <w:p w14:paraId="301DE84A" w14:textId="77777777" w:rsidR="00E66931" w:rsidRPr="0059437D" w:rsidRDefault="00E66931" w:rsidP="00E66931">
      <w:pPr>
        <w:spacing w:after="0" w:line="240" w:lineRule="auto"/>
        <w:jc w:val="both"/>
        <w:rPr>
          <w:rFonts w:asciiTheme="minorBidi" w:hAnsiTheme="minorBidi"/>
          <w:sz w:val="24"/>
          <w:szCs w:val="24"/>
        </w:rPr>
      </w:pPr>
      <w:r w:rsidRPr="0059437D">
        <w:rPr>
          <w:rFonts w:asciiTheme="minorBidi" w:hAnsiTheme="minorBidi"/>
          <w:sz w:val="24"/>
          <w:szCs w:val="24"/>
        </w:rPr>
        <w:t xml:space="preserve">Keywords: </w:t>
      </w:r>
      <w:proofErr w:type="spellStart"/>
      <w:r w:rsidRPr="0059437D">
        <w:rPr>
          <w:rFonts w:asciiTheme="minorBidi" w:hAnsiTheme="minorBidi"/>
          <w:sz w:val="24"/>
          <w:szCs w:val="24"/>
        </w:rPr>
        <w:t>audiomotor</w:t>
      </w:r>
      <w:proofErr w:type="spellEnd"/>
      <w:r w:rsidRPr="0059437D">
        <w:rPr>
          <w:rFonts w:asciiTheme="minorBidi" w:hAnsiTheme="minorBidi"/>
          <w:sz w:val="24"/>
          <w:szCs w:val="24"/>
        </w:rPr>
        <w:t xml:space="preserve"> learning, monaural stimulation, lateral feedback</w:t>
      </w:r>
    </w:p>
    <w:p w14:paraId="06651E33" w14:textId="77777777" w:rsidR="00E66931" w:rsidRPr="0059437D" w:rsidRDefault="00E66931" w:rsidP="00E66931">
      <w:pPr>
        <w:spacing w:after="0" w:line="240" w:lineRule="auto"/>
        <w:jc w:val="both"/>
        <w:rPr>
          <w:rFonts w:asciiTheme="minorBidi" w:hAnsiTheme="minorBidi"/>
          <w:sz w:val="24"/>
          <w:szCs w:val="24"/>
        </w:rPr>
      </w:pPr>
    </w:p>
    <w:p w14:paraId="57FF8B62" w14:textId="77777777" w:rsidR="0059437D" w:rsidRPr="0059437D" w:rsidRDefault="00E66931" w:rsidP="00E66931">
      <w:pPr>
        <w:spacing w:after="0" w:line="240" w:lineRule="auto"/>
        <w:jc w:val="both"/>
        <w:rPr>
          <w:rFonts w:asciiTheme="minorBidi" w:hAnsiTheme="minorBidi"/>
          <w:b/>
          <w:bCs/>
          <w:sz w:val="24"/>
          <w:szCs w:val="24"/>
          <w:u w:val="single"/>
        </w:rPr>
      </w:pPr>
      <w:r w:rsidRPr="0059437D">
        <w:rPr>
          <w:rFonts w:asciiTheme="minorBidi" w:hAnsiTheme="minorBidi"/>
          <w:b/>
          <w:bCs/>
          <w:sz w:val="24"/>
          <w:szCs w:val="24"/>
          <w:u w:val="single"/>
        </w:rPr>
        <w:t xml:space="preserve">Abstract: </w:t>
      </w:r>
    </w:p>
    <w:p w14:paraId="704450A8" w14:textId="2FC82F8A" w:rsidR="00E66931" w:rsidRPr="0059437D" w:rsidRDefault="00E66931" w:rsidP="002A6F4B">
      <w:pPr>
        <w:spacing w:after="0" w:line="276" w:lineRule="auto"/>
        <w:jc w:val="both"/>
        <w:rPr>
          <w:rFonts w:asciiTheme="minorBidi" w:hAnsiTheme="minorBidi"/>
          <w:sz w:val="24"/>
          <w:szCs w:val="24"/>
        </w:rPr>
      </w:pPr>
      <w:r w:rsidRPr="0059437D">
        <w:rPr>
          <w:rFonts w:asciiTheme="minorBidi" w:hAnsiTheme="minorBidi"/>
          <w:sz w:val="24"/>
          <w:szCs w:val="24"/>
        </w:rPr>
        <w:t>Performance of goal-directed actions requires integration of motor commands with their expected sensory outcome. Nevertheless, the process by which the brain links actions to their sensory consequences is poorly understood. A salient feature of motor and sensory circuits is their contralateral hemispheric bias, which might play a role in the integration process and affect learning of sensorimotor skills. In the current behavioral study, we examined this issue by manipulating the lateral relationship between sound-producing hand and stimulated ear, on the learning process of an audio</w:t>
      </w:r>
      <w:r w:rsidR="00753925">
        <w:rPr>
          <w:rFonts w:asciiTheme="minorBidi" w:hAnsiTheme="minorBidi" w:hint="cs"/>
          <w:sz w:val="24"/>
          <w:szCs w:val="24"/>
          <w:rtl/>
        </w:rPr>
        <w:t>-</w:t>
      </w:r>
      <w:r w:rsidRPr="0059437D">
        <w:rPr>
          <w:rFonts w:asciiTheme="minorBidi" w:hAnsiTheme="minorBidi"/>
          <w:sz w:val="24"/>
          <w:szCs w:val="24"/>
        </w:rPr>
        <w:t xml:space="preserve">motor task. Four groups of right-handed </w:t>
      </w:r>
      <w:r w:rsidR="00753925">
        <w:rPr>
          <w:rFonts w:asciiTheme="minorBidi" w:hAnsiTheme="minorBidi"/>
          <w:sz w:val="24"/>
          <w:szCs w:val="24"/>
          <w:lang w:val="en-US"/>
        </w:rPr>
        <w:t>participants</w:t>
      </w:r>
      <w:r w:rsidR="00753925" w:rsidRPr="0059437D">
        <w:rPr>
          <w:rFonts w:asciiTheme="minorBidi" w:hAnsiTheme="minorBidi"/>
          <w:sz w:val="24"/>
          <w:szCs w:val="24"/>
        </w:rPr>
        <w:t xml:space="preserve"> </w:t>
      </w:r>
      <w:r w:rsidRPr="0059437D">
        <w:rPr>
          <w:rFonts w:asciiTheme="minorBidi" w:hAnsiTheme="minorBidi"/>
          <w:sz w:val="24"/>
          <w:szCs w:val="24"/>
        </w:rPr>
        <w:t xml:space="preserve">(total </w:t>
      </w:r>
      <w:r w:rsidR="002A6F4B">
        <w:rPr>
          <w:rFonts w:asciiTheme="minorBidi" w:hAnsiTheme="minorBidi"/>
          <w:sz w:val="24"/>
          <w:szCs w:val="24"/>
          <w:lang w:val="en-US"/>
        </w:rPr>
        <w:t>N</w:t>
      </w:r>
      <w:r w:rsidRPr="0059437D">
        <w:rPr>
          <w:rFonts w:asciiTheme="minorBidi" w:hAnsiTheme="minorBidi"/>
          <w:sz w:val="24"/>
          <w:szCs w:val="24"/>
        </w:rPr>
        <w:t>=1</w:t>
      </w:r>
      <w:r w:rsidR="000F2CCF">
        <w:rPr>
          <w:rFonts w:asciiTheme="minorBidi" w:hAnsiTheme="minorBidi"/>
          <w:sz w:val="24"/>
          <w:szCs w:val="24"/>
          <w:lang w:val="en-US"/>
        </w:rPr>
        <w:t>17</w:t>
      </w:r>
      <w:r w:rsidRPr="0059437D">
        <w:rPr>
          <w:rFonts w:asciiTheme="minorBidi" w:hAnsiTheme="minorBidi"/>
          <w:sz w:val="24"/>
          <w:szCs w:val="24"/>
        </w:rPr>
        <w:t xml:space="preserve">) trained for two days on playing a piano sequence using either their right or left hand while auditory feedback was presented monaurally, either to the right or left ear. All subjects showed improvement on the task across learning blocks and days. However, </w:t>
      </w:r>
      <w:r w:rsidR="00753925">
        <w:rPr>
          <w:rFonts w:asciiTheme="minorBidi" w:hAnsiTheme="minorBidi"/>
          <w:sz w:val="24"/>
          <w:szCs w:val="24"/>
          <w:lang w:val="en-US"/>
        </w:rPr>
        <w:t>participants</w:t>
      </w:r>
      <w:r w:rsidR="00753925" w:rsidRPr="0059437D">
        <w:rPr>
          <w:rFonts w:asciiTheme="minorBidi" w:hAnsiTheme="minorBidi"/>
          <w:sz w:val="24"/>
          <w:szCs w:val="24"/>
        </w:rPr>
        <w:t xml:space="preserve"> </w:t>
      </w:r>
      <w:r w:rsidRPr="0059437D">
        <w:rPr>
          <w:rFonts w:asciiTheme="minorBidi" w:hAnsiTheme="minorBidi"/>
          <w:sz w:val="24"/>
          <w:szCs w:val="24"/>
        </w:rPr>
        <w:t xml:space="preserve">in the groups that received auditory feedback to the ear contralateral to the </w:t>
      </w:r>
      <w:r w:rsidR="00753925">
        <w:rPr>
          <w:rFonts w:asciiTheme="minorBidi" w:hAnsiTheme="minorBidi"/>
          <w:sz w:val="24"/>
          <w:szCs w:val="24"/>
          <w:lang w:val="en-US"/>
        </w:rPr>
        <w:t>train</w:t>
      </w:r>
      <w:r w:rsidR="00790F26">
        <w:rPr>
          <w:rFonts w:asciiTheme="minorBidi" w:hAnsiTheme="minorBidi"/>
          <w:sz w:val="24"/>
          <w:szCs w:val="24"/>
          <w:lang w:val="en-US"/>
        </w:rPr>
        <w:t>ed</w:t>
      </w:r>
      <w:r w:rsidRPr="0059437D">
        <w:rPr>
          <w:rFonts w:asciiTheme="minorBidi" w:hAnsiTheme="minorBidi"/>
          <w:sz w:val="24"/>
          <w:szCs w:val="24"/>
        </w:rPr>
        <w:t xml:space="preserve"> hand performed better than </w:t>
      </w:r>
      <w:r w:rsidR="00753925">
        <w:rPr>
          <w:rFonts w:asciiTheme="minorBidi" w:hAnsiTheme="minorBidi"/>
          <w:sz w:val="24"/>
          <w:szCs w:val="24"/>
          <w:lang w:val="en-US"/>
        </w:rPr>
        <w:t>participants</w:t>
      </w:r>
      <w:r w:rsidR="00753925" w:rsidRPr="0059437D">
        <w:rPr>
          <w:rFonts w:asciiTheme="minorBidi" w:hAnsiTheme="minorBidi"/>
          <w:sz w:val="24"/>
          <w:szCs w:val="24"/>
        </w:rPr>
        <w:t xml:space="preserve"> </w:t>
      </w:r>
      <w:r w:rsidRPr="0059437D">
        <w:rPr>
          <w:rFonts w:asciiTheme="minorBidi" w:hAnsiTheme="minorBidi"/>
          <w:sz w:val="24"/>
          <w:szCs w:val="24"/>
        </w:rPr>
        <w:t>in the groups that received feedback to the ipsilateral ear. Our results suggest that sensorimotor integration is sensitive to the lateral relationship between the neural circuits controlling actions and those processing their sensory consequences and that integration of neural activity across hemispheres may facilitate learning.</w:t>
      </w:r>
    </w:p>
    <w:p w14:paraId="07D73DD6" w14:textId="77777777" w:rsidR="00E66931" w:rsidRPr="0059437D" w:rsidRDefault="00E66931" w:rsidP="00E66931">
      <w:pPr>
        <w:spacing w:after="0" w:line="240" w:lineRule="auto"/>
        <w:rPr>
          <w:rFonts w:asciiTheme="minorBidi" w:hAnsiTheme="minorBidi"/>
          <w:sz w:val="24"/>
          <w:szCs w:val="24"/>
        </w:rPr>
      </w:pPr>
    </w:p>
    <w:p w14:paraId="3E837BD6" w14:textId="77777777" w:rsidR="00E66931" w:rsidRPr="0059437D" w:rsidRDefault="00E66931" w:rsidP="00E66931">
      <w:pPr>
        <w:spacing w:after="0" w:line="276" w:lineRule="auto"/>
        <w:jc w:val="both"/>
        <w:rPr>
          <w:rFonts w:asciiTheme="minorBidi" w:hAnsiTheme="minorBidi"/>
          <w:sz w:val="24"/>
          <w:szCs w:val="24"/>
        </w:rPr>
      </w:pPr>
    </w:p>
    <w:p w14:paraId="5532A42C" w14:textId="019310FD" w:rsidR="00E66931" w:rsidRPr="0059437D" w:rsidRDefault="00E66931" w:rsidP="00E66931">
      <w:pPr>
        <w:spacing w:after="0" w:line="276" w:lineRule="auto"/>
        <w:jc w:val="both"/>
        <w:rPr>
          <w:rFonts w:asciiTheme="minorBidi" w:hAnsiTheme="minorBidi"/>
          <w:b/>
          <w:bCs/>
          <w:sz w:val="24"/>
          <w:szCs w:val="24"/>
          <w:u w:val="single"/>
          <w:lang w:val="en-US"/>
        </w:rPr>
      </w:pPr>
      <w:r w:rsidRPr="0059437D">
        <w:rPr>
          <w:rFonts w:asciiTheme="minorBidi" w:hAnsiTheme="minorBidi"/>
          <w:b/>
          <w:bCs/>
          <w:sz w:val="24"/>
          <w:szCs w:val="24"/>
          <w:u w:val="single"/>
        </w:rPr>
        <w:t>Introduction</w:t>
      </w:r>
      <w:r w:rsidR="0059437D" w:rsidRPr="0059437D">
        <w:rPr>
          <w:rFonts w:asciiTheme="minorBidi" w:hAnsiTheme="minorBidi"/>
          <w:b/>
          <w:bCs/>
          <w:sz w:val="24"/>
          <w:szCs w:val="24"/>
          <w:u w:val="single"/>
          <w:lang w:val="en-US"/>
        </w:rPr>
        <w:t>:</w:t>
      </w:r>
    </w:p>
    <w:p w14:paraId="12D10740" w14:textId="251C2233" w:rsidR="00E66931" w:rsidRPr="0059437D" w:rsidRDefault="00E66931" w:rsidP="00E66931">
      <w:pPr>
        <w:spacing w:after="0" w:line="276" w:lineRule="auto"/>
        <w:jc w:val="both"/>
        <w:rPr>
          <w:rFonts w:asciiTheme="minorBidi" w:hAnsiTheme="minorBidi"/>
          <w:sz w:val="24"/>
          <w:szCs w:val="24"/>
        </w:rPr>
      </w:pPr>
      <w:r w:rsidRPr="0059437D">
        <w:rPr>
          <w:rFonts w:asciiTheme="minorBidi" w:hAnsiTheme="minorBidi"/>
          <w:sz w:val="24"/>
          <w:szCs w:val="24"/>
        </w:rPr>
        <w:t xml:space="preserve">Performance of goal-directed actions requires integration of motor and sensory information. For example, when learning to play the piano, one needs to learn the association between specific </w:t>
      </w:r>
      <w:r w:rsidR="0059437D" w:rsidRPr="0059437D">
        <w:rPr>
          <w:rFonts w:asciiTheme="minorBidi" w:hAnsiTheme="minorBidi"/>
          <w:sz w:val="24"/>
          <w:szCs w:val="24"/>
        </w:rPr>
        <w:t>keystrokes</w:t>
      </w:r>
      <w:r w:rsidRPr="0059437D">
        <w:rPr>
          <w:rFonts w:asciiTheme="minorBidi" w:hAnsiTheme="minorBidi"/>
          <w:sz w:val="24"/>
          <w:szCs w:val="24"/>
        </w:rPr>
        <w:t xml:space="preserve"> and corresponding sounds. At the neural level, it is assumed that this is achieved through </w:t>
      </w:r>
      <w:proofErr w:type="gramStart"/>
      <w:r w:rsidRPr="0059437D">
        <w:rPr>
          <w:rFonts w:asciiTheme="minorBidi" w:hAnsiTheme="minorBidi"/>
          <w:sz w:val="24"/>
          <w:szCs w:val="24"/>
        </w:rPr>
        <w:t>cross-talk</w:t>
      </w:r>
      <w:proofErr w:type="gramEnd"/>
      <w:r w:rsidRPr="0059437D">
        <w:rPr>
          <w:rFonts w:asciiTheme="minorBidi" w:hAnsiTheme="minorBidi"/>
          <w:sz w:val="24"/>
          <w:szCs w:val="24"/>
        </w:rPr>
        <w:t xml:space="preserve"> between motor and sensory circuits that are engaged during task </w:t>
      </w:r>
      <w:commentRangeStart w:id="0"/>
      <w:r w:rsidRPr="0059437D">
        <w:rPr>
          <w:rFonts w:asciiTheme="minorBidi" w:hAnsiTheme="minorBidi"/>
          <w:sz w:val="24"/>
          <w:szCs w:val="24"/>
        </w:rPr>
        <w:t xml:space="preserve">performance </w:t>
      </w:r>
      <w:commentRangeEnd w:id="0"/>
      <w:r w:rsidR="00440D23">
        <w:rPr>
          <w:rStyle w:val="CommentReference"/>
        </w:rPr>
        <w:commentReference w:id="0"/>
      </w:r>
      <w:r w:rsidRPr="0059437D">
        <w:rPr>
          <w:rFonts w:asciiTheme="minorBidi" w:hAnsiTheme="minorBidi"/>
          <w:sz w:val="24"/>
          <w:szCs w:val="24"/>
        </w:rPr>
        <w:fldChar w:fldCharType="begin">
          <w:fldData xml:space="preserve">PEVuZE5vdGU+PENpdGU+PEF1dGhvcj5Dcm9jaGV0PC9BdXRob3I+PFllYXI+MjAxOTwvWWVhcj48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PEVuZE5vdGU+PENpdGU+PEF1dGhvcj5Dcm9jaGV0PC9BdXRob3I+PFllYXI+MjAxOTwvWWVhcj48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(Scott 2004, Crochet, Lee et al. 2019)</w:t>
      </w:r>
      <w:r w:rsidRPr="0059437D">
        <w:rPr>
          <w:rFonts w:asciiTheme="minorBidi" w:hAnsiTheme="minorBidi"/>
          <w:sz w:val="24"/>
          <w:szCs w:val="24"/>
        </w:rPr>
        <w:fldChar w:fldCharType="end"/>
      </w:r>
      <w:r w:rsidRPr="0059437D">
        <w:rPr>
          <w:rFonts w:asciiTheme="minorBidi" w:hAnsiTheme="minorBidi"/>
          <w:sz w:val="24"/>
          <w:szCs w:val="24"/>
        </w:rPr>
        <w:t xml:space="preserve">. Nevertheless, despite well-documented reciprocal interactions between behavioral and neural aspects of perception and action </w:t>
      </w:r>
      <w:r w:rsidRPr="0059437D">
        <w:rPr>
          <w:rFonts w:asciiTheme="minorBidi" w:hAnsiTheme="minorBidi"/>
          <w:sz w:val="24"/>
          <w:szCs w:val="24"/>
        </w:rPr>
        <w:fldChar w:fldCharType="begin">
          <w:fldData xml:space="preserve">PEVuZE5vdGU+PENpdGU+PEF1dGhvcj5TY2h1dHotQm9zYmFjaDwvQXV0aG9yPjxZZWFyPjIwMDc8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==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PEVuZE5vdGU+PENpdGU+PEF1dGhvcj5TY2h1dHotQm9zYmFjaDwvQXV0aG9yPjxZZWFyPjIwMDc8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==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(Schutz-Bosbach and Prinz 2007, Gallivan and Culham 2015, Rizzolatti and Sinigaglia 2016)</w:t>
      </w:r>
      <w:r w:rsidRPr="0059437D">
        <w:rPr>
          <w:rFonts w:asciiTheme="minorBidi" w:hAnsiTheme="minorBidi"/>
          <w:sz w:val="24"/>
          <w:szCs w:val="24"/>
        </w:rPr>
        <w:fldChar w:fldCharType="end"/>
      </w:r>
      <w:r w:rsidRPr="0059437D">
        <w:rPr>
          <w:rFonts w:asciiTheme="minorBidi" w:hAnsiTheme="minorBidi"/>
          <w:sz w:val="24"/>
          <w:szCs w:val="24"/>
        </w:rPr>
        <w:t>, the process by which the brain links actions to their sensory consequences is not well understood.</w:t>
      </w:r>
    </w:p>
    <w:p w14:paraId="780FDEDD" w14:textId="4DF00E05" w:rsidR="00E66931" w:rsidRPr="0059437D" w:rsidRDefault="00E66931" w:rsidP="00440D23">
      <w:pPr>
        <w:spacing w:after="0" w:line="276" w:lineRule="auto"/>
        <w:jc w:val="both"/>
        <w:rPr>
          <w:rFonts w:asciiTheme="minorBidi" w:hAnsiTheme="minorBidi"/>
          <w:sz w:val="24"/>
          <w:szCs w:val="24"/>
        </w:rPr>
      </w:pPr>
      <w:r w:rsidRPr="0059437D">
        <w:rPr>
          <w:rFonts w:asciiTheme="minorBidi" w:hAnsiTheme="minorBidi"/>
          <w:sz w:val="24"/>
          <w:szCs w:val="24"/>
        </w:rPr>
        <w:t>Previous studies have demonstrated that actions with sensory consequences modulate perception</w:t>
      </w:r>
      <w:r w:rsidR="00440D23">
        <w:rPr>
          <w:rFonts w:asciiTheme="minorBidi" w:hAnsiTheme="minorBidi"/>
          <w:sz w:val="24"/>
          <w:szCs w:val="24"/>
          <w:lang w:val="en-US"/>
        </w:rPr>
        <w:t xml:space="preserve"> of sensory stimuli</w:t>
      </w:r>
      <w:r w:rsidRPr="0059437D">
        <w:rPr>
          <w:rFonts w:asciiTheme="minorBidi" w:hAnsiTheme="minorBidi"/>
          <w:sz w:val="24"/>
          <w:szCs w:val="24"/>
        </w:rPr>
        <w:t xml:space="preserve"> and corresponding neural activity in sensory regions, relative to otherwise identical</w:t>
      </w:r>
      <w:r w:rsidR="00440D23">
        <w:rPr>
          <w:rFonts w:asciiTheme="minorBidi" w:hAnsiTheme="minorBidi"/>
          <w:sz w:val="24"/>
          <w:szCs w:val="24"/>
          <w:lang w:val="en-US"/>
        </w:rPr>
        <w:t xml:space="preserve"> sensory stimuli</w:t>
      </w:r>
      <w:r w:rsidRPr="0059437D">
        <w:rPr>
          <w:rFonts w:asciiTheme="minorBidi" w:hAnsiTheme="minorBidi"/>
          <w:sz w:val="24"/>
          <w:szCs w:val="24"/>
        </w:rPr>
        <w:t xml:space="preserve"> generated by an external </w:t>
      </w:r>
      <w:r w:rsidRPr="0059437D">
        <w:rPr>
          <w:rFonts w:asciiTheme="minorBidi" w:hAnsiTheme="minorBidi"/>
          <w:sz w:val="24"/>
          <w:szCs w:val="24"/>
        </w:rPr>
        <w:lastRenderedPageBreak/>
        <w:t xml:space="preserve">source </w:t>
      </w:r>
      <w:r w:rsidRPr="0059437D">
        <w:rPr>
          <w:rFonts w:asciiTheme="minorBidi" w:hAnsiTheme="minorBidi"/>
          <w:sz w:val="24"/>
          <w:szCs w:val="24"/>
        </w:rPr>
        <w:fldChar w:fldCharType="begin">
          <w:fldData xml:space="preserve">PEVuZE5vdGU+PENpdGU+PEF1dGhvcj5IdWdoZXM8L0F1dGhvcj48WWVhcj4yMDEzPC9ZZWFyPjxS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PEVuZE5vdGU+PENpdGU+PEF1dGhvcj5IdWdoZXM8L0F1dGhvcj48WWVhcj4yMDEzPC9ZZWFyPjxS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(Weiss, Herwig et al. 2011, Hughes, Desantis et al. 2013, Kilteni and Ehrsson 2019, Reznik, Guttman et al. 2021)</w:t>
      </w:r>
      <w:r w:rsidRPr="0059437D">
        <w:rPr>
          <w:rFonts w:asciiTheme="minorBidi" w:hAnsiTheme="minorBidi"/>
          <w:sz w:val="24"/>
          <w:szCs w:val="24"/>
        </w:rPr>
        <w:fldChar w:fldCharType="end"/>
      </w:r>
      <w:r w:rsidRPr="0059437D">
        <w:rPr>
          <w:rFonts w:asciiTheme="minorBidi" w:hAnsiTheme="minorBidi"/>
          <w:sz w:val="24"/>
          <w:szCs w:val="24"/>
        </w:rPr>
        <w:t>. For example</w:t>
      </w:r>
      <w:r w:rsidR="0059437D" w:rsidRPr="0059437D">
        <w:rPr>
          <w:rFonts w:asciiTheme="minorBidi" w:hAnsiTheme="minorBidi"/>
          <w:sz w:val="24"/>
          <w:szCs w:val="24"/>
          <w:lang w:val="en-US"/>
        </w:rPr>
        <w:t>,</w:t>
      </w:r>
      <w:r w:rsidRPr="0059437D">
        <w:rPr>
          <w:rFonts w:asciiTheme="minorBidi" w:hAnsiTheme="minorBidi"/>
          <w:sz w:val="24"/>
          <w:szCs w:val="24"/>
        </w:rPr>
        <w:t xml:space="preserve"> in the auditory domain, perceived amplitude of sounds that are the consequence of self-generated actions is modulated relative to the </w:t>
      </w:r>
      <w:r w:rsidR="00440D23">
        <w:rPr>
          <w:rFonts w:asciiTheme="minorBidi" w:hAnsiTheme="minorBidi"/>
          <w:sz w:val="24"/>
          <w:szCs w:val="24"/>
          <w:lang w:val="en-US"/>
        </w:rPr>
        <w:t xml:space="preserve">perceived </w:t>
      </w:r>
      <w:r w:rsidRPr="0059437D">
        <w:rPr>
          <w:rFonts w:asciiTheme="minorBidi" w:hAnsiTheme="minorBidi"/>
          <w:sz w:val="24"/>
          <w:szCs w:val="24"/>
        </w:rPr>
        <w:t xml:space="preserve">amplitude of identical sounds from an external source </w:t>
      </w:r>
      <w:r w:rsidRPr="0059437D">
        <w:rPr>
          <w:rFonts w:asciiTheme="minorBidi" w:hAnsiTheme="minorBidi"/>
          <w:sz w:val="24"/>
          <w:szCs w:val="24"/>
        </w:rPr>
        <w:fldChar w:fldCharType="begin">
          <w:fldData xml:space="preserve">PEVuZE5vdGU+PENpdGU+PEF1dGhvcj5XZWlzczwvQXV0aG9yPjxZZWFyPjIwMTE8L1llYXI+PFJl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PEVuZE5vdGU+PENpdGU+PEF1dGhvcj5XZWlzczwvQXV0aG9yPjxZZWFyPjIwMTE8L1llYXI+PFJl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(Weiss, Herwig et al. 2011, Reznik, Henkin et al. 2015)</w:t>
      </w:r>
      <w:r w:rsidRPr="0059437D">
        <w:rPr>
          <w:rFonts w:asciiTheme="minorBidi" w:hAnsiTheme="minorBidi"/>
          <w:sz w:val="24"/>
          <w:szCs w:val="24"/>
        </w:rPr>
        <w:fldChar w:fldCharType="end"/>
      </w:r>
      <w:r w:rsidRPr="0059437D">
        <w:rPr>
          <w:rFonts w:asciiTheme="minorBidi" w:hAnsiTheme="minorBidi"/>
          <w:sz w:val="24"/>
          <w:szCs w:val="24"/>
        </w:rPr>
        <w:t xml:space="preserve">. At the neural level, the amplitude of the auditory evoked EEG/MEG signal component (N100/M100) is reduced when sounds are the consequence of voluntary actions </w:t>
      </w:r>
      <w:r w:rsidRPr="0059437D">
        <w:rPr>
          <w:rFonts w:asciiTheme="minorBidi" w:hAnsiTheme="minorBidi"/>
          <w:sz w:val="24"/>
          <w:szCs w:val="24"/>
        </w:rPr>
        <w:fldChar w:fldCharType="begin">
          <w:fldData xml:space="preserve">PEVuZE5vdGU+PENpdGU+PEF1dGhvcj5Ib3J2YXRoPC9BdXRob3I+PFllYXI+MjAxNTwvWWVhcj48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PEVuZE5vdGU+PENpdGU+PEF1dGhvcj5Ib3J2YXRoPC9BdXRob3I+PFllYXI+MjAxNTwvWWVhcj48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(Martikainen, Kaneko et al. 2005, Horvath 2015)</w:t>
      </w:r>
      <w:r w:rsidRPr="0059437D">
        <w:rPr>
          <w:rFonts w:asciiTheme="minorBidi" w:hAnsiTheme="minorBidi"/>
          <w:sz w:val="24"/>
          <w:szCs w:val="24"/>
        </w:rPr>
        <w:fldChar w:fldCharType="end"/>
      </w:r>
      <w:r w:rsidRPr="0059437D">
        <w:rPr>
          <w:rFonts w:asciiTheme="minorBidi" w:hAnsiTheme="minorBidi"/>
          <w:sz w:val="24"/>
          <w:szCs w:val="24"/>
        </w:rPr>
        <w:t xml:space="preserve">. Such modulatory effects are often explained by models suggesting that during execution of goal directed actions with sensory consequences, motor pathways responsible for action execution send a predictive (efference) signal to relevant sensory regions thereby modulating their neural state and ensuing stimulus-evoked activity </w:t>
      </w:r>
      <w:r w:rsidRPr="0059437D">
        <w:rPr>
          <w:rFonts w:asciiTheme="minorBidi" w:hAnsiTheme="minorBidi"/>
          <w:sz w:val="24"/>
          <w:szCs w:val="24"/>
        </w:rPr>
        <w:fldChar w:fldCharType="begin"/>
      </w:r>
      <w:r w:rsidRPr="0059437D">
        <w:rPr>
          <w:rFonts w:asciiTheme="minorBidi" w:hAnsiTheme="minorBidi"/>
          <w:sz w:val="24"/>
          <w:szCs w:val="24"/>
        </w:rPr>
        <w:instrText xml:space="preserve"> ADDIN EN.CITE &lt;EndNote&gt;&lt;Cite&gt;&lt;Author&gt;Wolpert&lt;/Author&gt;&lt;Year&gt;1995&lt;/Year&gt;&lt;RecNum&gt;1505&lt;/RecNum&gt;&lt;DisplayText&gt;(Wolpert, Ghahramani et al. 1995)&lt;/DisplayText&gt;&lt;record&gt;&lt;rec-number&gt;1505&lt;/rec-number&gt;&lt;foreign-keys&gt;&lt;key app="EN" db-id="sddtswxf622vrze5rduptwdtzwpfafart2sf" timestamp="1405602968" guid="a9706363-23e7-4d2a-b12d-8910a5538434"&gt;1505&lt;/key&gt;&lt;/foreign-keys&gt;&lt;ref-type name="Journal Article"&gt;17&lt;/ref-type&gt;&lt;contributors&gt;&lt;authors&gt;&lt;author&gt;Wolpert, D. M.&lt;/author&gt;&lt;author&gt;Ghahramani, Z.&lt;/author&gt;&lt;author&gt;Jordan, M. I.&lt;/author&gt;&lt;/authors&gt;&lt;/contributors&gt;&lt;auth-address&gt;Department of Brain and Cognitive Sciences, Massachusetts Institute of Technology, Cambridge 02139, USA.&lt;/auth-address&gt;&lt;titles&gt;&lt;title&gt;An internal model for sensorimotor integration&lt;/title&gt;&lt;secondary-title&gt;Science&lt;/secondary-title&gt;&lt;alt-title&gt;Science&lt;/alt-title&gt;&lt;/titles&gt;&lt;periodical&gt;&lt;full-title&gt;Science&lt;/full-title&gt;&lt;/periodical&gt;&lt;alt-periodical&gt;&lt;full-title&gt;Science&lt;/full-title&gt;&lt;/alt-periodical&gt;&lt;pages&gt;1880-2&lt;/pages&gt;&lt;volume&gt;269&lt;/volume&gt;&lt;number&gt;5232&lt;/number&gt;&lt;keywords&gt;&lt;keyword&gt;Brain/*physiology&lt;/keyword&gt;&lt;keyword&gt;Feedback&lt;/keyword&gt;&lt;keyword&gt;Humans&lt;/keyword&gt;&lt;keyword&gt;Male&lt;/keyword&gt;&lt;keyword&gt;Perceptual Distortion&lt;/keyword&gt;&lt;keyword&gt;*Psychomotor Performance&lt;/keyword&gt;&lt;keyword&gt;*Space Perception&lt;/keyword&gt;&lt;/keywords&gt;&lt;dates&gt;&lt;year&gt;1995&lt;/year&gt;&lt;pub-dates&gt;&lt;date&gt;Sep 29&lt;/date&gt;&lt;/pub-dates&gt;&lt;/dates&gt;&lt;isbn&gt;0036-8075 (Print)&amp;#xD;0036-8075 (Linking)&lt;/isbn&gt;&lt;accession-num&gt;7569931&lt;/accession-num&gt;&lt;urls&gt;&lt;related-urls&gt;&lt;url&gt;http://www.ncbi.nlm.nih.gov/pubmed/7569931&lt;/url&gt;&lt;/related-urls&gt;&lt;/urls&gt;&lt;/record&gt;&lt;/Cite&gt;&lt;/EndNote&gt;</w:instrText>
      </w:r>
      <w:r w:rsidRPr="0059437D">
        <w:rPr>
          <w:rFonts w:asciiTheme="minorBidi" w:hAnsiTheme="minorBidi"/>
          <w:sz w:val="24"/>
          <w:szCs w:val="24"/>
        </w:rPr>
        <w:fldChar w:fldCharType="separate"/>
      </w:r>
      <w:r w:rsidRPr="0059437D">
        <w:rPr>
          <w:rFonts w:asciiTheme="minorBidi" w:hAnsiTheme="minorBidi"/>
          <w:noProof/>
          <w:sz w:val="24"/>
          <w:szCs w:val="24"/>
        </w:rPr>
        <w:t>(Wolpert, Ghahramani et al. 1995)</w:t>
      </w:r>
      <w:r w:rsidRPr="0059437D">
        <w:rPr>
          <w:rFonts w:asciiTheme="minorBidi" w:hAnsiTheme="minorBidi"/>
          <w:sz w:val="24"/>
          <w:szCs w:val="24"/>
        </w:rPr>
        <w:fldChar w:fldCharType="end"/>
      </w:r>
      <w:r w:rsidRPr="0059437D">
        <w:rPr>
          <w:rFonts w:asciiTheme="minorBidi" w:hAnsiTheme="minorBidi"/>
          <w:sz w:val="24"/>
          <w:szCs w:val="24"/>
        </w:rPr>
        <w:t xml:space="preserve">. </w:t>
      </w:r>
    </w:p>
    <w:p w14:paraId="13E5C278" w14:textId="3FBF7EDC" w:rsidR="00E66931" w:rsidRPr="0059437D" w:rsidRDefault="00E66931" w:rsidP="00E66931">
      <w:pPr>
        <w:spacing w:after="0" w:line="276" w:lineRule="auto"/>
        <w:jc w:val="both"/>
        <w:rPr>
          <w:rFonts w:asciiTheme="minorBidi" w:hAnsiTheme="minorBidi"/>
          <w:sz w:val="24"/>
          <w:szCs w:val="24"/>
        </w:rPr>
      </w:pPr>
      <w:r w:rsidRPr="0059437D">
        <w:rPr>
          <w:rFonts w:asciiTheme="minorBidi" w:hAnsiTheme="minorBidi"/>
          <w:sz w:val="24"/>
          <w:szCs w:val="24"/>
        </w:rPr>
        <w:t xml:space="preserve">A salient feature of motor circuits is their lateral bias to one hemisphere relative to the controlled effector. At the cortical level, this bias is mostly to the contralateral hemisphere and at the cerebellar level mostly to the ipsilateral hemisphere </w:t>
      </w:r>
      <w:r w:rsidRPr="0059437D">
        <w:rPr>
          <w:rFonts w:asciiTheme="minorBidi" w:hAnsiTheme="minorBidi"/>
          <w:sz w:val="24"/>
          <w:szCs w:val="24"/>
        </w:rPr>
        <w:fldChar w:fldCharType="begin"/>
      </w:r>
      <w:r w:rsidRPr="0059437D">
        <w:rPr>
          <w:rFonts w:asciiTheme="minorBidi" w:hAnsiTheme="minorBidi"/>
          <w:sz w:val="24"/>
          <w:szCs w:val="24"/>
        </w:rPr>
        <w:instrText xml:space="preserve"> ADDIN EN.CITE &lt;EndNote&gt;&lt;Cite&gt;&lt;Author&gt;Kandel&lt;/Author&gt;&lt;Year&gt;2012&lt;/Year&gt;&lt;RecNum&gt;2343&lt;/RecNum&gt;&lt;DisplayText&gt;(Kandel, Schwartz et al. 2012)&lt;/DisplayText&gt;&lt;record&gt;&lt;rec-number&gt;2343&lt;/rec-number&gt;&lt;foreign-keys&gt;&lt;key app="EN" db-id="sddtswxf622vrze5rduptwdtzwpfafart2sf" timestamp="1518530925"&gt;2343&lt;/key&gt;&lt;/foreign-keys&gt;&lt;ref-type name="Book"&gt;6&lt;/ref-type&gt;&lt;contributors&gt;&lt;authors&gt;&lt;author&gt;Kandel, E. R.&lt;/author&gt;&lt;author&gt;Schwartz, J.H.&lt;/author&gt;&lt;author&gt;Jessell, T. M.&lt;/author&gt;&lt;author&gt;Siegelbaum, S.A.&lt;/author&gt;&lt;author&gt;Hudspeth, A.J.&lt;/author&gt;&lt;/authors&gt;&lt;/contributors&gt;&lt;titles&gt;&lt;title&gt;Principles of Neural Science, Fifth Edition&lt;/title&gt;&lt;/titles&gt;&lt;dates&gt;&lt;year&gt;2012&lt;/year&gt;&lt;/dates&gt;&lt;urls&gt;&lt;/urls&gt;&lt;/record&gt;&lt;/Cite&gt;&lt;/EndNote&gt;</w:instrText>
      </w:r>
      <w:r w:rsidRPr="0059437D">
        <w:rPr>
          <w:rFonts w:asciiTheme="minorBidi" w:hAnsiTheme="minorBidi"/>
          <w:sz w:val="24"/>
          <w:szCs w:val="24"/>
        </w:rPr>
        <w:fldChar w:fldCharType="separate"/>
      </w:r>
      <w:r w:rsidRPr="0059437D">
        <w:rPr>
          <w:rFonts w:asciiTheme="minorBidi" w:hAnsiTheme="minorBidi"/>
          <w:noProof/>
          <w:sz w:val="24"/>
          <w:szCs w:val="24"/>
        </w:rPr>
        <w:t>(Kandel, Schwartz et al. 2012)</w:t>
      </w:r>
      <w:r w:rsidRPr="0059437D">
        <w:rPr>
          <w:rFonts w:asciiTheme="minorBidi" w:hAnsiTheme="minorBidi"/>
          <w:sz w:val="24"/>
          <w:szCs w:val="24"/>
        </w:rPr>
        <w:fldChar w:fldCharType="end"/>
      </w:r>
      <w:r w:rsidRPr="0059437D">
        <w:rPr>
          <w:rFonts w:asciiTheme="minorBidi" w:hAnsiTheme="minorBidi"/>
          <w:sz w:val="24"/>
          <w:szCs w:val="24"/>
        </w:rPr>
        <w:t xml:space="preserve">. </w:t>
      </w:r>
      <w:proofErr w:type="gramStart"/>
      <w:r w:rsidRPr="0059437D">
        <w:rPr>
          <w:rFonts w:asciiTheme="minorBidi" w:hAnsiTheme="minorBidi"/>
          <w:sz w:val="24"/>
          <w:szCs w:val="24"/>
        </w:rPr>
        <w:t>Similar to</w:t>
      </w:r>
      <w:proofErr w:type="gramEnd"/>
      <w:r w:rsidRPr="0059437D">
        <w:rPr>
          <w:rFonts w:asciiTheme="minorBidi" w:hAnsiTheme="minorBidi"/>
          <w:sz w:val="24"/>
          <w:szCs w:val="24"/>
        </w:rPr>
        <w:t xml:space="preserve"> the lateral biases in motor circuits, anatomical and functional evidence in the auditory system point to a contralateral bias between the stimulated sensory organs (left/right ears) and auditory cortex processing incoming auditory stimuli </w:t>
      </w:r>
      <w:r w:rsidRPr="0059437D">
        <w:rPr>
          <w:rFonts w:asciiTheme="minorBidi" w:hAnsiTheme="minorBidi"/>
          <w:sz w:val="24"/>
          <w:szCs w:val="24"/>
        </w:rPr>
        <w:fldChar w:fldCharType="begin">
          <w:fldData xml:space="preserve">PEVuZE5vdGU+PENpdGU+PEF1dGhvcj5KYW5ja2U8L0F1dGhvcj48WWVhcj4yMDAyPC9ZZWFyPjxS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PEVuZE5vdGU+PENpdGU+PEF1dGhvcj5KYW5ja2U8L0F1dGhvcj48WWVhcj4yMDAyPC9ZZWFyPjxS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(Jancke, Wustenberg et al. 2002, Stecker, McLaughlin et al. 2015, Behler and Uppenkamp 2016)</w:t>
      </w:r>
      <w:r w:rsidRPr="0059437D">
        <w:rPr>
          <w:rFonts w:asciiTheme="minorBidi" w:hAnsiTheme="minorBidi"/>
          <w:sz w:val="24"/>
          <w:szCs w:val="24"/>
        </w:rPr>
        <w:fldChar w:fldCharType="end"/>
      </w:r>
      <w:r w:rsidRPr="0059437D">
        <w:rPr>
          <w:rFonts w:asciiTheme="minorBidi" w:hAnsiTheme="minorBidi"/>
          <w:sz w:val="24"/>
          <w:szCs w:val="24"/>
        </w:rPr>
        <w:t>. Thus</w:t>
      </w:r>
      <w:r w:rsidR="0059437D" w:rsidRPr="0059437D">
        <w:rPr>
          <w:rFonts w:asciiTheme="minorBidi" w:hAnsiTheme="minorBidi"/>
          <w:sz w:val="24"/>
          <w:szCs w:val="24"/>
          <w:lang w:val="en-US"/>
        </w:rPr>
        <w:t>,</w:t>
      </w:r>
      <w:r w:rsidRPr="0059437D">
        <w:rPr>
          <w:rFonts w:asciiTheme="minorBidi" w:hAnsiTheme="minorBidi"/>
          <w:sz w:val="24"/>
          <w:szCs w:val="24"/>
        </w:rPr>
        <w:t xml:space="preserve"> processing of monaural stimuli delivered to the right ear is biased to the left hemisphere (and vice versa for the left ear).</w:t>
      </w:r>
    </w:p>
    <w:p w14:paraId="70622492" w14:textId="68416FE8" w:rsidR="00E66931" w:rsidRPr="0059437D" w:rsidRDefault="00E66931" w:rsidP="00440D23">
      <w:pPr>
        <w:spacing w:line="276" w:lineRule="auto"/>
        <w:jc w:val="both"/>
        <w:rPr>
          <w:rFonts w:asciiTheme="minorBidi" w:hAnsiTheme="minorBidi"/>
          <w:sz w:val="24"/>
          <w:szCs w:val="24"/>
        </w:rPr>
      </w:pPr>
      <w:r w:rsidRPr="0059437D">
        <w:rPr>
          <w:rFonts w:asciiTheme="minorBidi" w:hAnsiTheme="minorBidi"/>
          <w:sz w:val="24"/>
          <w:szCs w:val="24"/>
        </w:rPr>
        <w:t xml:space="preserve">Given the anatomical distribution of neural circuits across hemispheres described above, it is plausible that differences in the hemispheric relationship between motor and sensory circuits engaged during </w:t>
      </w:r>
      <w:r w:rsidR="008F1E10">
        <w:rPr>
          <w:rFonts w:asciiTheme="minorBidi" w:hAnsiTheme="minorBidi"/>
          <w:sz w:val="24"/>
          <w:szCs w:val="24"/>
          <w:lang w:val="en-US"/>
        </w:rPr>
        <w:t>p</w:t>
      </w:r>
      <w:r w:rsidR="008F1E10" w:rsidRPr="008F1E10">
        <w:rPr>
          <w:rFonts w:asciiTheme="minorBidi" w:hAnsiTheme="minorBidi"/>
          <w:sz w:val="24"/>
          <w:szCs w:val="24"/>
          <w:lang w:val="en-US"/>
        </w:rPr>
        <w:t>erformance of a sensorimotor task</w:t>
      </w:r>
      <w:r w:rsidR="008F1E10" w:rsidRPr="008F1E10">
        <w:rPr>
          <w:rFonts w:asciiTheme="minorBidi" w:hAnsiTheme="minorBidi"/>
          <w:sz w:val="24"/>
          <w:szCs w:val="24"/>
        </w:rPr>
        <w:t xml:space="preserve"> </w:t>
      </w:r>
      <w:r w:rsidRPr="0059437D">
        <w:rPr>
          <w:rFonts w:asciiTheme="minorBidi" w:hAnsiTheme="minorBidi"/>
          <w:sz w:val="24"/>
          <w:szCs w:val="24"/>
        </w:rPr>
        <w:t xml:space="preserve">will affect integration processes and subsequent </w:t>
      </w:r>
      <w:proofErr w:type="spellStart"/>
      <w:r w:rsidRPr="0059437D">
        <w:rPr>
          <w:rFonts w:asciiTheme="minorBidi" w:hAnsiTheme="minorBidi"/>
          <w:sz w:val="24"/>
          <w:szCs w:val="24"/>
        </w:rPr>
        <w:t>behavior</w:t>
      </w:r>
      <w:proofErr w:type="spellEnd"/>
      <w:r w:rsidRPr="0059437D">
        <w:rPr>
          <w:rFonts w:asciiTheme="minorBidi" w:hAnsiTheme="minorBidi"/>
          <w:sz w:val="24"/>
          <w:szCs w:val="24"/>
        </w:rPr>
        <w:t xml:space="preserve">. For example, shorter anatomical pathways connecting motor and sensory circuits and corresponding shorter conduction latencies (as when the two circuits reside within the same hemisphere), might facilitate integration of information compared to longer transmission pathways (as when the two circuits reside across hemispheres). This notion is supported by studies reporting shorter reaction times when the lateral relationship between responding hand and sensory stimulus do not require hemispheric crossing </w:t>
      </w:r>
      <w:r w:rsidRPr="0059437D">
        <w:rPr>
          <w:rFonts w:asciiTheme="minorBidi" w:hAnsiTheme="minorBidi"/>
          <w:sz w:val="24"/>
          <w:szCs w:val="24"/>
        </w:rPr>
        <w:fldChar w:fldCharType="begin">
          <w:fldData xml:space="preserve">PEVuZE5vdGU+PENpdGU+PEF1dGhvcj5NYXJ6aTwvQXV0aG9yPjxZZWFyPjE5OTk8L1llYXI+PFJl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PEVuZE5vdGU+PENpdGU+PEF1dGhvcj5NYXJ6aTwvQXV0aG9yPjxZZWFyPjE5OTk8L1llYXI+PFJl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(Marzi 1999, Woelfle and Grahn 2013)</w:t>
      </w:r>
      <w:r w:rsidRPr="0059437D">
        <w:rPr>
          <w:rFonts w:asciiTheme="minorBidi" w:hAnsiTheme="minorBidi"/>
          <w:sz w:val="24"/>
          <w:szCs w:val="24"/>
        </w:rPr>
        <w:fldChar w:fldCharType="end"/>
      </w:r>
      <w:r w:rsidRPr="0059437D">
        <w:rPr>
          <w:rFonts w:asciiTheme="minorBidi" w:hAnsiTheme="minorBidi"/>
          <w:sz w:val="24"/>
          <w:szCs w:val="24"/>
        </w:rPr>
        <w:t>. Thus</w:t>
      </w:r>
      <w:r w:rsidR="008F1E10">
        <w:rPr>
          <w:rFonts w:asciiTheme="minorBidi" w:hAnsiTheme="minorBidi"/>
          <w:sz w:val="24"/>
          <w:szCs w:val="24"/>
          <w:lang w:val="en-US"/>
        </w:rPr>
        <w:t>,</w:t>
      </w:r>
      <w:r w:rsidRPr="0059437D">
        <w:rPr>
          <w:rFonts w:asciiTheme="minorBidi" w:hAnsiTheme="minorBidi"/>
          <w:sz w:val="24"/>
          <w:szCs w:val="24"/>
        </w:rPr>
        <w:t xml:space="preserve"> </w:t>
      </w:r>
      <w:r w:rsidR="00753925">
        <w:rPr>
          <w:rFonts w:asciiTheme="minorBidi" w:hAnsiTheme="minorBidi"/>
          <w:sz w:val="24"/>
          <w:szCs w:val="24"/>
          <w:lang w:val="en-US"/>
        </w:rPr>
        <w:t>participants’</w:t>
      </w:r>
      <w:r w:rsidR="00753925" w:rsidRPr="0059437D">
        <w:rPr>
          <w:rFonts w:asciiTheme="minorBidi" w:hAnsiTheme="minorBidi"/>
          <w:sz w:val="24"/>
          <w:szCs w:val="24"/>
        </w:rPr>
        <w:t xml:space="preserve"> </w:t>
      </w:r>
      <w:r w:rsidRPr="0059437D">
        <w:rPr>
          <w:rFonts w:asciiTheme="minorBidi" w:hAnsiTheme="minorBidi"/>
          <w:sz w:val="24"/>
          <w:szCs w:val="24"/>
        </w:rPr>
        <w:t xml:space="preserve">responses with the right hand (for example) are faster when stimuli are presented to the right (vs. the left) </w:t>
      </w:r>
      <w:r w:rsidR="008F1E10">
        <w:rPr>
          <w:rFonts w:asciiTheme="minorBidi" w:hAnsiTheme="minorBidi"/>
          <w:sz w:val="24"/>
          <w:szCs w:val="24"/>
          <w:lang w:val="en-US"/>
        </w:rPr>
        <w:t>visual field</w:t>
      </w:r>
      <w:r w:rsidRPr="0059437D">
        <w:rPr>
          <w:rFonts w:asciiTheme="minorBidi" w:hAnsiTheme="minorBidi"/>
          <w:sz w:val="24"/>
          <w:szCs w:val="24"/>
        </w:rPr>
        <w:t xml:space="preserve"> (and vice versa with the left hand). The longer RT</w:t>
      </w:r>
      <w:r w:rsidR="008F1E10">
        <w:rPr>
          <w:rFonts w:asciiTheme="minorBidi" w:hAnsiTheme="minorBidi"/>
          <w:sz w:val="24"/>
          <w:szCs w:val="24"/>
          <w:lang w:val="en-US"/>
        </w:rPr>
        <w:t>s</w:t>
      </w:r>
      <w:r w:rsidRPr="0059437D">
        <w:rPr>
          <w:rFonts w:asciiTheme="minorBidi" w:hAnsiTheme="minorBidi"/>
          <w:sz w:val="24"/>
          <w:szCs w:val="24"/>
        </w:rPr>
        <w:t xml:space="preserve"> in the crossed condition are ascribed to the additional processing time required for integration of the sensory and motor commands across the two hemispheres. Neurophysiological studies support this notion by demonstrating correlations between RT differences between crossed and un-crossed conditions and integrity of the corpus callosum </w:t>
      </w:r>
      <w:r w:rsidRPr="0059437D">
        <w:rPr>
          <w:rFonts w:asciiTheme="minorBidi" w:hAnsiTheme="minorBidi"/>
          <w:sz w:val="24"/>
          <w:szCs w:val="24"/>
        </w:rPr>
        <w:fldChar w:fldCharType="begin">
          <w:fldData xml:space="preserve">PEVuZE5vdGU+PENpdGU+PEF1dGhvcj5XZXN0ZXJoYXVzZW48L0F1dGhvcj48WWVhcj4yMDA2PC9Z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PEVuZE5vdGU+PENpdGU+PEF1dGhvcj5XZXN0ZXJoYXVzZW48L0F1dGhvcj48WWVhcj4yMDA2PC9Z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(Tettamanti, Paulesu et al. 2002, Iacoboni and Zaidel 2004, Schulte, Sullivan et al. 2005, Westerhausen, Kreuder et al. 2006)</w:t>
      </w:r>
      <w:r w:rsidRPr="0059437D">
        <w:rPr>
          <w:rFonts w:asciiTheme="minorBidi" w:hAnsiTheme="minorBidi"/>
          <w:sz w:val="24"/>
          <w:szCs w:val="24"/>
        </w:rPr>
        <w:fldChar w:fldCharType="end"/>
      </w:r>
      <w:r w:rsidRPr="0059437D">
        <w:rPr>
          <w:rFonts w:asciiTheme="minorBidi" w:hAnsiTheme="minorBidi"/>
          <w:sz w:val="24"/>
          <w:szCs w:val="24"/>
        </w:rPr>
        <w:t xml:space="preserve">. An alternative possibility is that engagement of motor and sensory circuits that reside in opposite </w:t>
      </w:r>
      <w:r w:rsidR="00440D23">
        <w:rPr>
          <w:rFonts w:asciiTheme="minorBidi" w:hAnsiTheme="minorBidi"/>
          <w:sz w:val="24"/>
          <w:szCs w:val="24"/>
          <w:lang w:val="en-US"/>
        </w:rPr>
        <w:t xml:space="preserve">hemispheres </w:t>
      </w:r>
      <w:r w:rsidRPr="0059437D">
        <w:rPr>
          <w:rFonts w:asciiTheme="minorBidi" w:hAnsiTheme="minorBidi"/>
          <w:sz w:val="24"/>
          <w:szCs w:val="24"/>
        </w:rPr>
        <w:t xml:space="preserve">enhance </w:t>
      </w:r>
      <w:proofErr w:type="gramStart"/>
      <w:r w:rsidRPr="0059437D">
        <w:rPr>
          <w:rFonts w:asciiTheme="minorBidi" w:hAnsiTheme="minorBidi"/>
          <w:sz w:val="24"/>
          <w:szCs w:val="24"/>
        </w:rPr>
        <w:t>cross-talk</w:t>
      </w:r>
      <w:proofErr w:type="gramEnd"/>
      <w:r w:rsidRPr="0059437D">
        <w:rPr>
          <w:rFonts w:asciiTheme="minorBidi" w:hAnsiTheme="minorBidi"/>
          <w:sz w:val="24"/>
          <w:szCs w:val="24"/>
        </w:rPr>
        <w:t xml:space="preserve"> that in turn may actually facilitate integration and learning. </w:t>
      </w:r>
      <w:proofErr w:type="gramStart"/>
      <w:r w:rsidRPr="0059437D">
        <w:rPr>
          <w:rFonts w:asciiTheme="minorBidi" w:hAnsiTheme="minorBidi"/>
          <w:sz w:val="24"/>
          <w:szCs w:val="24"/>
        </w:rPr>
        <w:t>Cross-talk</w:t>
      </w:r>
      <w:proofErr w:type="gramEnd"/>
      <w:r w:rsidRPr="0059437D">
        <w:rPr>
          <w:rFonts w:asciiTheme="minorBidi" w:hAnsiTheme="minorBidi"/>
          <w:sz w:val="24"/>
          <w:szCs w:val="24"/>
        </w:rPr>
        <w:t xml:space="preserve"> across large cortical regions and engagement of more neural circuitry has been suggested to play an important role in conscious perception </w:t>
      </w:r>
      <w:r w:rsidRPr="0059437D">
        <w:rPr>
          <w:rFonts w:asciiTheme="minorBidi" w:hAnsiTheme="minorBidi"/>
          <w:sz w:val="24"/>
          <w:szCs w:val="24"/>
        </w:rPr>
        <w:fldChar w:fldCharType="begin">
          <w:fldData xml:space="preserve">PEVuZE5vdGU+PENpdGU+PEF1dGhvcj5NYXNob3VyPC9BdXRob3I+PFllYXI+MjAyMDwvWWVhcj48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</w:fldData>
        </w:fldChar>
      </w:r>
      <w:r w:rsidRPr="0059437D">
        <w:rPr>
          <w:rFonts w:asciiTheme="minorBidi" w:hAnsiTheme="minorBidi"/>
          <w:sz w:val="24"/>
          <w:szCs w:val="24"/>
        </w:rPr>
        <w:instrText xml:space="preserve"> ADDIN EN.CITE </w:instrText>
      </w:r>
      <w:r w:rsidRPr="0059437D">
        <w:rPr>
          <w:rFonts w:asciiTheme="minorBidi" w:hAnsiTheme="minorBidi"/>
          <w:sz w:val="24"/>
          <w:szCs w:val="24"/>
        </w:rPr>
        <w:fldChar w:fldCharType="begin">
          <w:fldData xml:space="preserve">PEVuZE5vdGU+PENpdGU+PEF1dGhvcj5NYXNob3VyPC9BdXRob3I+PFllYXI+MjAyMDwvWWVhcj48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</w:fldData>
        </w:fldChar>
      </w:r>
      <w:r w:rsidRPr="0059437D">
        <w:rPr>
          <w:rFonts w:asciiTheme="minorBidi" w:hAnsiTheme="minorBidi"/>
          <w:sz w:val="24"/>
          <w:szCs w:val="24"/>
        </w:rPr>
        <w:instrText xml:space="preserve"> ADDIN EN.CITE.DATA </w:instrText>
      </w:r>
      <w:r w:rsidRPr="0059437D">
        <w:rPr>
          <w:rFonts w:asciiTheme="minorBidi" w:hAnsiTheme="minorBidi"/>
          <w:sz w:val="24"/>
          <w:szCs w:val="24"/>
        </w:rPr>
      </w:r>
      <w:r w:rsidRPr="0059437D">
        <w:rPr>
          <w:rFonts w:asciiTheme="minorBidi" w:hAnsiTheme="minorBidi"/>
          <w:sz w:val="24"/>
          <w:szCs w:val="24"/>
        </w:rPr>
        <w:fldChar w:fldCharType="end"/>
      </w:r>
      <w:r w:rsidRPr="0059437D">
        <w:rPr>
          <w:rFonts w:asciiTheme="minorBidi" w:hAnsiTheme="minorBidi"/>
          <w:sz w:val="24"/>
          <w:szCs w:val="24"/>
        </w:rPr>
      </w:r>
      <w:r w:rsidRPr="0059437D">
        <w:rPr>
          <w:rFonts w:asciiTheme="minorBidi" w:hAnsiTheme="minorBidi"/>
          <w:sz w:val="24"/>
          <w:szCs w:val="24"/>
        </w:rPr>
        <w:fldChar w:fldCharType="separate"/>
      </w:r>
      <w:r w:rsidRPr="0059437D">
        <w:rPr>
          <w:rFonts w:asciiTheme="minorBidi" w:hAnsiTheme="minorBidi"/>
          <w:noProof/>
          <w:sz w:val="24"/>
          <w:szCs w:val="24"/>
        </w:rPr>
        <w:t>(Mashour, Roelfsema et al. 2020)</w:t>
      </w:r>
      <w:r w:rsidRPr="0059437D">
        <w:rPr>
          <w:rFonts w:asciiTheme="minorBidi" w:hAnsiTheme="minorBidi"/>
          <w:sz w:val="24"/>
          <w:szCs w:val="24"/>
        </w:rPr>
        <w:fldChar w:fldCharType="end"/>
      </w:r>
      <w:r w:rsidRPr="0059437D">
        <w:rPr>
          <w:rFonts w:asciiTheme="minorBidi" w:hAnsiTheme="minorBidi"/>
          <w:sz w:val="24"/>
          <w:szCs w:val="24"/>
        </w:rPr>
        <w:t>.</w:t>
      </w:r>
    </w:p>
    <w:p w14:paraId="0021F0FA" w14:textId="16F435AB" w:rsidR="00E66931" w:rsidRPr="0059437D" w:rsidRDefault="00E66931" w:rsidP="002A6F4B">
      <w:pPr>
        <w:spacing w:line="276" w:lineRule="auto"/>
        <w:jc w:val="both"/>
        <w:rPr>
          <w:rFonts w:asciiTheme="minorBidi" w:hAnsiTheme="minorBidi"/>
          <w:sz w:val="24"/>
          <w:szCs w:val="24"/>
        </w:rPr>
      </w:pPr>
      <w:r w:rsidRPr="0059437D">
        <w:rPr>
          <w:rFonts w:asciiTheme="minorBidi" w:hAnsiTheme="minorBidi"/>
          <w:sz w:val="24"/>
          <w:szCs w:val="24"/>
        </w:rPr>
        <w:lastRenderedPageBreak/>
        <w:t xml:space="preserve">We have recently demonstrated in the auditory domain that indeed the lateral relationship between motor and sensory circuits influences perception </w:t>
      </w:r>
      <w:r w:rsidRPr="0059437D">
        <w:rPr>
          <w:rFonts w:asciiTheme="minorBidi" w:hAnsiTheme="minorBidi"/>
          <w:sz w:val="24"/>
          <w:szCs w:val="24"/>
        </w:rPr>
        <w:fldChar w:fldCharType="begin"/>
      </w:r>
      <w:r w:rsidRPr="0059437D">
        <w:rPr>
          <w:rFonts w:asciiTheme="minorBidi" w:hAnsiTheme="minorBidi"/>
          <w:sz w:val="24"/>
          <w:szCs w:val="24"/>
        </w:rPr>
        <w:instrText xml:space="preserve"> ADDIN EN.CITE &lt;EndNote&gt;&lt;Cite&gt;&lt;Author&gt;Reznik&lt;/Author&gt;&lt;Year&gt;2014&lt;/Year&gt;&lt;RecNum&gt;1503&lt;/RecNum&gt;&lt;DisplayText&gt;(Reznik, Henkin et al. 2014)&lt;/DisplayText&gt;&lt;record&gt;&lt;rec-number&gt;1503&lt;/rec-number&gt;&lt;foreign-keys&gt;&lt;key app="EN" db-id="sddtswxf622vrze5rduptwdtzwpfafart2sf" timestamp="1405507493" guid="11e635e5-f148-4293-b212-db474bbdde44"&gt;1503&lt;/key&gt;&lt;/foreign-keys&gt;&lt;ref-type name="Journal Article"&gt;17&lt;/ref-type&gt;&lt;contributors&gt;&lt;authors&gt;&lt;author&gt;Reznik, D.&lt;/author&gt;&lt;author&gt;Henkin, Y.&lt;/author&gt;&lt;author&gt;Schadel, N.&lt;/author&gt;&lt;author&gt;Mukamel, R.&lt;/author&gt;&lt;/authors&gt;&lt;/contributors&gt;&lt;auth-address&gt;1] School of Psychological Sciences, Tel-Aviv University, Tel-Aviv 69978, Israel [2] Sagol School of Neuroscience, Tel-Aviv University, Tel-Aviv 69978, Israel.&amp;#xD;1] Department of Communication Disorders, Sackler Faculty of Medicine, Tel-Aviv University, Tel-Aviv 69978, Israel [2] Hearing, Speech, and Language Center, Sheba Medical Center, Tel Hashomer, Ramat Gan 52621, Israel.&lt;/auth-address&gt;&lt;titles&gt;&lt;title&gt;Lateralized enhancement of auditory cortex activity and increased sensitivity to self-generated sounds&lt;/title&gt;&lt;secondary-title&gt;Nat Commun&lt;/secondary-title&gt;&lt;alt-title&gt;Nature communications&lt;/alt-title&gt;&lt;/titles&gt;&lt;periodical&gt;&lt;full-title&gt;Nat Commun&lt;/full-title&gt;&lt;abbr-1&gt;Nature communications&lt;/abbr-1&gt;&lt;/periodical&gt;&lt;alt-periodical&gt;&lt;full-title&gt;Nat Commun&lt;/full-title&gt;&lt;abbr-1&gt;Nature communications&lt;/abbr-1&gt;&lt;/alt-periodical&gt;&lt;pages&gt;4059&lt;/pages&gt;&lt;volume&gt;5&lt;/volume&gt;&lt;dates&gt;&lt;year&gt;2014&lt;/year&gt;&lt;/dates&gt;&lt;isbn&gt;2041-1723 (Electronic)&amp;#xD;2041-1723 (Linking)&lt;/isbn&gt;&lt;accession-num&gt;24898564&lt;/accession-num&gt;&lt;urls&gt;&lt;related-urls&gt;&lt;url&gt;http://www.ncbi.nlm.nih.gov/pubmed/24898564&lt;/url&gt;&lt;/related-urls&gt;&lt;/urls&gt;&lt;electronic-resource-num&gt;10.1038/ncomms5059&lt;/electronic-resource-num&gt;&lt;/record&gt;&lt;/Cite&gt;&lt;/EndNote&gt;</w:instrText>
      </w:r>
      <w:r w:rsidRPr="0059437D">
        <w:rPr>
          <w:rFonts w:asciiTheme="minorBidi" w:hAnsiTheme="minorBidi"/>
          <w:sz w:val="24"/>
          <w:szCs w:val="24"/>
        </w:rPr>
        <w:fldChar w:fldCharType="separate"/>
      </w:r>
      <w:r w:rsidRPr="0059437D">
        <w:rPr>
          <w:rFonts w:asciiTheme="minorBidi" w:hAnsiTheme="minorBidi"/>
          <w:noProof/>
          <w:sz w:val="24"/>
          <w:szCs w:val="24"/>
        </w:rPr>
        <w:t>(Reznik, Henkin et al. 2014)</w:t>
      </w:r>
      <w:r w:rsidRPr="0059437D">
        <w:rPr>
          <w:rFonts w:asciiTheme="minorBidi" w:hAnsiTheme="minorBidi"/>
          <w:sz w:val="24"/>
          <w:szCs w:val="24"/>
        </w:rPr>
        <w:fldChar w:fldCharType="end"/>
      </w:r>
      <w:r w:rsidRPr="0059437D">
        <w:rPr>
          <w:rFonts w:asciiTheme="minorBidi" w:hAnsiTheme="minorBidi"/>
          <w:sz w:val="24"/>
          <w:szCs w:val="24"/>
        </w:rPr>
        <w:t xml:space="preserve">. Monaural hearing thresholds were lower when </w:t>
      </w:r>
      <w:r w:rsidR="00CE7124">
        <w:rPr>
          <w:rFonts w:asciiTheme="minorBidi" w:hAnsiTheme="minorBidi"/>
          <w:sz w:val="24"/>
          <w:szCs w:val="24"/>
          <w:lang w:val="en-US"/>
        </w:rPr>
        <w:t>participants</w:t>
      </w:r>
      <w:r w:rsidR="00CE7124" w:rsidRPr="0059437D">
        <w:rPr>
          <w:rFonts w:asciiTheme="minorBidi" w:hAnsiTheme="minorBidi"/>
          <w:sz w:val="24"/>
          <w:szCs w:val="24"/>
        </w:rPr>
        <w:t xml:space="preserve"> </w:t>
      </w:r>
      <w:r w:rsidRPr="0059437D">
        <w:rPr>
          <w:rFonts w:asciiTheme="minorBidi" w:hAnsiTheme="minorBidi"/>
          <w:sz w:val="24"/>
          <w:szCs w:val="24"/>
        </w:rPr>
        <w:t>triggered sounds using the hand ipsilateral (vs. contralateral) to the stimulated ear (</w:t>
      </w:r>
      <w:proofErr w:type="gramStart"/>
      <w:r w:rsidRPr="0059437D">
        <w:rPr>
          <w:rFonts w:asciiTheme="minorBidi" w:hAnsiTheme="minorBidi"/>
          <w:sz w:val="24"/>
          <w:szCs w:val="24"/>
        </w:rPr>
        <w:t>i.e.</w:t>
      </w:r>
      <w:proofErr w:type="gramEnd"/>
      <w:r w:rsidRPr="0059437D">
        <w:rPr>
          <w:rFonts w:asciiTheme="minorBidi" w:hAnsiTheme="minorBidi"/>
          <w:sz w:val="24"/>
          <w:szCs w:val="24"/>
        </w:rPr>
        <w:t xml:space="preserve"> sound detection in the right ear was better when sounds were triggered by the right, as opposed to left, hand; and vice versa for left ear stimulation). Compatible with this behavioral result, using neuroimaging we also found hand dependent differences in auditory cortex. While inside an fMRI scanner, </w:t>
      </w:r>
      <w:r w:rsidR="00CE7124">
        <w:rPr>
          <w:rFonts w:asciiTheme="minorBidi" w:hAnsiTheme="minorBidi"/>
          <w:sz w:val="24"/>
          <w:szCs w:val="24"/>
          <w:lang w:val="en-US"/>
        </w:rPr>
        <w:t>participants</w:t>
      </w:r>
      <w:r w:rsidR="00CE7124" w:rsidRPr="0059437D">
        <w:rPr>
          <w:rFonts w:asciiTheme="minorBidi" w:hAnsiTheme="minorBidi"/>
          <w:sz w:val="24"/>
          <w:szCs w:val="24"/>
        </w:rPr>
        <w:t xml:space="preserve"> </w:t>
      </w:r>
      <w:r w:rsidRPr="0059437D">
        <w:rPr>
          <w:rFonts w:asciiTheme="minorBidi" w:hAnsiTheme="minorBidi"/>
          <w:sz w:val="24"/>
          <w:szCs w:val="24"/>
        </w:rPr>
        <w:t xml:space="preserve">used either their right or left hand to generate sounds that were presented binaurally. Despite identical sounds produced by the two hands, evoked responses in auditory cortex were stronger when the lateral relationship between cortex and hand was contra (vs. </w:t>
      </w:r>
      <w:proofErr w:type="spellStart"/>
      <w:r w:rsidRPr="0059437D">
        <w:rPr>
          <w:rFonts w:asciiTheme="minorBidi" w:hAnsiTheme="minorBidi"/>
          <w:sz w:val="24"/>
          <w:szCs w:val="24"/>
        </w:rPr>
        <w:t>ipsi</w:t>
      </w:r>
      <w:proofErr w:type="spellEnd"/>
      <w:r w:rsidRPr="0059437D">
        <w:rPr>
          <w:rFonts w:asciiTheme="minorBidi" w:hAnsiTheme="minorBidi"/>
          <w:sz w:val="24"/>
          <w:szCs w:val="24"/>
        </w:rPr>
        <w:t xml:space="preserve">) lateral. In other words, fMRI signal in left auditory cortex was stronger when </w:t>
      </w:r>
      <w:r w:rsidR="00CE7124">
        <w:rPr>
          <w:rFonts w:asciiTheme="minorBidi" w:hAnsiTheme="minorBidi"/>
          <w:sz w:val="24"/>
          <w:szCs w:val="24"/>
          <w:lang w:val="en-US"/>
        </w:rPr>
        <w:t>participants</w:t>
      </w:r>
      <w:r w:rsidR="00CE7124" w:rsidRPr="0059437D">
        <w:rPr>
          <w:rFonts w:asciiTheme="minorBidi" w:hAnsiTheme="minorBidi"/>
          <w:sz w:val="24"/>
          <w:szCs w:val="24"/>
        </w:rPr>
        <w:t xml:space="preserve"> </w:t>
      </w:r>
      <w:r w:rsidRPr="0059437D">
        <w:rPr>
          <w:rFonts w:asciiTheme="minorBidi" w:hAnsiTheme="minorBidi"/>
          <w:sz w:val="24"/>
          <w:szCs w:val="24"/>
        </w:rPr>
        <w:t>generated the sounds with their right vs. the left hand (and vice versa for the right auditory cortex). Together, these behavioral and imaging results support the notion that the lateral relationship between motor and sensory circuits plays a role in perception and auditory-evoked neural activity. Nevertheless, whether the lateral relationship between motor and sensory circuits plays a role in sensor</w:t>
      </w:r>
      <w:r w:rsidR="00CE7124">
        <w:rPr>
          <w:rFonts w:asciiTheme="minorBidi" w:hAnsiTheme="minorBidi"/>
          <w:sz w:val="24"/>
          <w:szCs w:val="24"/>
          <w:lang w:val="en-US"/>
        </w:rPr>
        <w:t>y-</w:t>
      </w:r>
      <w:r w:rsidRPr="0059437D">
        <w:rPr>
          <w:rFonts w:asciiTheme="minorBidi" w:hAnsiTheme="minorBidi"/>
          <w:sz w:val="24"/>
          <w:szCs w:val="24"/>
        </w:rPr>
        <w:t>motor integration and learning is not known.</w:t>
      </w:r>
    </w:p>
    <w:p w14:paraId="312644B8" w14:textId="736CE23C" w:rsidR="00E66931" w:rsidRPr="0059437D" w:rsidRDefault="00E66931" w:rsidP="00E66931">
      <w:pPr>
        <w:spacing w:line="276" w:lineRule="auto"/>
        <w:jc w:val="both"/>
        <w:rPr>
          <w:rFonts w:asciiTheme="minorBidi" w:hAnsiTheme="minorBidi"/>
          <w:sz w:val="24"/>
          <w:szCs w:val="24"/>
        </w:rPr>
      </w:pPr>
      <w:r w:rsidRPr="0059437D">
        <w:rPr>
          <w:rFonts w:asciiTheme="minorBidi" w:hAnsiTheme="minorBidi"/>
          <w:sz w:val="24"/>
          <w:szCs w:val="24"/>
        </w:rPr>
        <w:t xml:space="preserve">In the current behavioral study, we address this question by using a 2x2 design in which training hand (left/right), and feedback-receiving ear (left/right) were manipulated across four groups of </w:t>
      </w:r>
      <w:r w:rsidR="00CE7124">
        <w:rPr>
          <w:rFonts w:asciiTheme="minorBidi" w:hAnsiTheme="minorBidi"/>
          <w:sz w:val="24"/>
          <w:szCs w:val="24"/>
          <w:lang w:val="en-US"/>
        </w:rPr>
        <w:t>participants</w:t>
      </w:r>
      <w:r w:rsidR="00CE7124" w:rsidRPr="0059437D">
        <w:rPr>
          <w:rFonts w:asciiTheme="minorBidi" w:hAnsiTheme="minorBidi"/>
          <w:sz w:val="24"/>
          <w:szCs w:val="24"/>
        </w:rPr>
        <w:t xml:space="preserve"> </w:t>
      </w:r>
      <w:r w:rsidRPr="0059437D">
        <w:rPr>
          <w:rFonts w:asciiTheme="minorBidi" w:hAnsiTheme="minorBidi"/>
          <w:sz w:val="24"/>
          <w:szCs w:val="24"/>
        </w:rPr>
        <w:t>who trained across two days to perform an audio</w:t>
      </w:r>
      <w:r w:rsidR="00CE7124">
        <w:rPr>
          <w:rFonts w:asciiTheme="minorBidi" w:hAnsiTheme="minorBidi"/>
          <w:sz w:val="24"/>
          <w:szCs w:val="24"/>
          <w:lang w:val="en-US"/>
        </w:rPr>
        <w:t>-</w:t>
      </w:r>
      <w:r w:rsidRPr="0059437D">
        <w:rPr>
          <w:rFonts w:asciiTheme="minorBidi" w:hAnsiTheme="minorBidi"/>
          <w:sz w:val="24"/>
          <w:szCs w:val="24"/>
        </w:rPr>
        <w:t xml:space="preserve">motor task. Our findings point to differential learning across lateral relationship, with enhanced learning when hand and ear are </w:t>
      </w:r>
      <w:r w:rsidR="00CE7124">
        <w:rPr>
          <w:rFonts w:asciiTheme="minorBidi" w:hAnsiTheme="minorBidi"/>
          <w:sz w:val="24"/>
          <w:szCs w:val="24"/>
          <w:lang w:val="en-US"/>
        </w:rPr>
        <w:t>contralateral to each other</w:t>
      </w:r>
      <w:r w:rsidRPr="0059437D">
        <w:rPr>
          <w:rFonts w:asciiTheme="minorBidi" w:hAnsiTheme="minorBidi"/>
          <w:sz w:val="24"/>
          <w:szCs w:val="24"/>
        </w:rPr>
        <w:t>.</w:t>
      </w:r>
    </w:p>
    <w:p w14:paraId="22798895" w14:textId="77777777" w:rsidR="00280523" w:rsidRPr="00CE7124" w:rsidRDefault="00280523" w:rsidP="00CA217F">
      <w:pPr>
        <w:rPr>
          <w:rFonts w:asciiTheme="minorBidi" w:hAnsiTheme="minorBidi"/>
          <w:b/>
          <w:bCs/>
          <w:sz w:val="24"/>
          <w:szCs w:val="24"/>
          <w:u w:val="single"/>
          <w:lang w:val="en-US"/>
        </w:rPr>
      </w:pPr>
    </w:p>
    <w:p w14:paraId="2D74768F" w14:textId="37B47F04" w:rsidR="00CA217F" w:rsidRPr="0059437D" w:rsidRDefault="009664F5" w:rsidP="00CA217F">
      <w:pPr>
        <w:rPr>
          <w:rFonts w:asciiTheme="minorBidi" w:hAnsiTheme="minorBidi"/>
          <w:b/>
          <w:bCs/>
          <w:sz w:val="24"/>
          <w:szCs w:val="24"/>
          <w:lang w:val="en-US"/>
        </w:rPr>
      </w:pPr>
      <w:r w:rsidRPr="0059437D">
        <w:rPr>
          <w:rFonts w:asciiTheme="minorBidi" w:hAnsiTheme="minorBidi"/>
          <w:b/>
          <w:bCs/>
          <w:sz w:val="24"/>
          <w:szCs w:val="24"/>
          <w:u w:val="single"/>
          <w:lang w:val="en-US"/>
        </w:rPr>
        <w:t>Methods</w:t>
      </w:r>
      <w:r w:rsidRPr="0059437D">
        <w:rPr>
          <w:rFonts w:asciiTheme="minorBidi" w:hAnsiTheme="minorBidi"/>
          <w:b/>
          <w:bCs/>
          <w:sz w:val="24"/>
          <w:szCs w:val="24"/>
          <w:lang w:val="en-US"/>
        </w:rPr>
        <w:t>:</w:t>
      </w:r>
    </w:p>
    <w:p w14:paraId="2C275059" w14:textId="67F52197" w:rsidR="00CA217F" w:rsidRPr="0059437D" w:rsidRDefault="00CA217F" w:rsidP="00EE3AAC">
      <w:pPr>
        <w:rPr>
          <w:rFonts w:asciiTheme="minorBidi" w:hAnsiTheme="minorBidi"/>
          <w:b/>
          <w:bCs/>
          <w:sz w:val="24"/>
          <w:szCs w:val="24"/>
          <w:lang w:val="en-US"/>
        </w:rPr>
      </w:pPr>
      <w:r w:rsidRPr="0059437D">
        <w:rPr>
          <w:rFonts w:asciiTheme="minorBidi" w:eastAsia="David Libre" w:hAnsiTheme="minorBidi"/>
          <w:b/>
          <w:bCs/>
          <w:sz w:val="24"/>
          <w:szCs w:val="24"/>
        </w:rPr>
        <w:t>Participants</w:t>
      </w:r>
      <w:r w:rsidRPr="0059437D">
        <w:rPr>
          <w:rFonts w:asciiTheme="minorBidi" w:eastAsia="David Libre" w:hAnsiTheme="minorBidi"/>
          <w:b/>
          <w:bCs/>
          <w:sz w:val="24"/>
          <w:szCs w:val="24"/>
          <w:lang w:val="en-US"/>
        </w:rPr>
        <w:t>:</w:t>
      </w:r>
    </w:p>
    <w:p w14:paraId="159968F9" w14:textId="23E6C239" w:rsidR="00CA217F" w:rsidRPr="002A6F4B" w:rsidRDefault="00C73353" w:rsidP="002A6F4B">
      <w:pPr>
        <w:spacing w:before="240" w:after="240" w:line="276" w:lineRule="auto"/>
        <w:ind w:firstLine="720"/>
        <w:jc w:val="both"/>
        <w:rPr>
          <w:rFonts w:asciiTheme="minorBidi" w:eastAsia="David Libre" w:hAnsiTheme="minorBidi"/>
          <w:sz w:val="24"/>
          <w:szCs w:val="24"/>
          <w:lang w:val="en-US"/>
        </w:rPr>
      </w:pPr>
      <w:bookmarkStart w:id="1" w:name="_heading=h.3qnexzpomgi6" w:colFirst="0" w:colLast="0"/>
      <w:bookmarkEnd w:id="1"/>
      <w:r w:rsidRPr="0059437D">
        <w:rPr>
          <w:rFonts w:asciiTheme="minorBidi" w:eastAsia="David Libre" w:hAnsiTheme="minorBidi"/>
          <w:sz w:val="24"/>
          <w:szCs w:val="24"/>
          <w:lang w:val="en-US"/>
        </w:rPr>
        <w:t xml:space="preserve">One hundred </w:t>
      </w:r>
      <w:r w:rsidR="00B64AFC" w:rsidRPr="0059437D">
        <w:rPr>
          <w:rFonts w:asciiTheme="minorBidi" w:eastAsia="David Libre" w:hAnsiTheme="minorBidi"/>
          <w:sz w:val="24"/>
          <w:szCs w:val="24"/>
          <w:lang w:val="en-US"/>
        </w:rPr>
        <w:t xml:space="preserve">and </w:t>
      </w:r>
      <w:r w:rsidRPr="0059437D">
        <w:rPr>
          <w:rFonts w:asciiTheme="minorBidi" w:eastAsia="David Libre" w:hAnsiTheme="minorBidi"/>
          <w:sz w:val="24"/>
          <w:szCs w:val="24"/>
          <w:lang w:val="en-US"/>
        </w:rPr>
        <w:t>frothy</w:t>
      </w:r>
      <w:r w:rsidR="00093FA8" w:rsidRPr="0059437D">
        <w:rPr>
          <w:rFonts w:asciiTheme="minorBidi" w:eastAsia="David Libre" w:hAnsiTheme="minorBidi"/>
          <w:sz w:val="24"/>
          <w:szCs w:val="24"/>
          <w:lang w:val="en-US"/>
        </w:rPr>
        <w:t>-</w:t>
      </w:r>
      <w:r w:rsidRPr="0059437D">
        <w:rPr>
          <w:rFonts w:asciiTheme="minorBidi" w:eastAsia="David Libre" w:hAnsiTheme="minorBidi"/>
          <w:sz w:val="24"/>
          <w:szCs w:val="24"/>
          <w:lang w:val="en-US"/>
        </w:rPr>
        <w:t>six</w:t>
      </w:r>
      <w:r w:rsidR="00CA217F" w:rsidRPr="0059437D">
        <w:rPr>
          <w:rFonts w:asciiTheme="minorBidi" w:eastAsia="David Libre" w:hAnsiTheme="minorBidi"/>
          <w:sz w:val="24"/>
          <w:szCs w:val="24"/>
        </w:rPr>
        <w:t xml:space="preserve"> right-handed healthy participants, naïve to the purpose of the experiment were recruited. All participants had normal hearing, normal or corrected to normal vision and no </w:t>
      </w:r>
      <w:ins w:id="2" w:author="Batel Buaron" w:date="2022-02-27T13:38:00Z">
        <w:del w:id="3" w:author="Roy" w:date="2022-03-01T12:56:00Z">
          <w:r w:rsidR="00CE7124" w:rsidDel="002A6F4B">
            <w:rPr>
              <w:rFonts w:asciiTheme="minorBidi" w:eastAsia="David Libre" w:hAnsiTheme="minorBidi"/>
              <w:sz w:val="24"/>
              <w:szCs w:val="24"/>
              <w:lang w:val="en-US"/>
            </w:rPr>
            <w:delText>prior</w:delText>
          </w:r>
        </w:del>
      </w:ins>
      <w:ins w:id="4" w:author="Roy" w:date="2022-03-01T12:56:00Z">
        <w:r w:rsidR="002A6F4B">
          <w:rPr>
            <w:rFonts w:asciiTheme="minorBidi" w:eastAsia="David Libre" w:hAnsiTheme="minorBidi"/>
            <w:sz w:val="24"/>
            <w:szCs w:val="24"/>
            <w:lang w:val="en-US"/>
          </w:rPr>
          <w:t>previous</w:t>
        </w:r>
      </w:ins>
      <w:ins w:id="5" w:author="Batel Buaron" w:date="2022-02-27T13:38:00Z">
        <w:r w:rsidR="00CE7124">
          <w:rPr>
            <w:rFonts w:asciiTheme="minorBidi" w:eastAsia="David Libre" w:hAnsiTheme="minorBidi"/>
            <w:sz w:val="24"/>
            <w:szCs w:val="24"/>
            <w:lang w:val="en-US"/>
          </w:rPr>
          <w:t xml:space="preserve"> </w:t>
        </w:r>
      </w:ins>
      <w:r w:rsidR="00CA217F" w:rsidRPr="0059437D">
        <w:rPr>
          <w:rFonts w:asciiTheme="minorBidi" w:eastAsia="David Libre" w:hAnsiTheme="minorBidi"/>
          <w:sz w:val="24"/>
          <w:szCs w:val="24"/>
        </w:rPr>
        <w:t xml:space="preserve">musical training on a piano. Data from </w:t>
      </w:r>
      <w:r w:rsidRPr="0059437D">
        <w:rPr>
          <w:rFonts w:asciiTheme="minorBidi" w:eastAsia="David Libre" w:hAnsiTheme="minorBidi"/>
          <w:sz w:val="24"/>
          <w:szCs w:val="24"/>
          <w:lang w:val="en-US"/>
        </w:rPr>
        <w:t>twenty-</w:t>
      </w:r>
      <w:r w:rsidR="00CE7124">
        <w:rPr>
          <w:rFonts w:asciiTheme="minorBidi" w:eastAsia="David Libre" w:hAnsiTheme="minorBidi"/>
          <w:sz w:val="24"/>
          <w:szCs w:val="24"/>
          <w:lang w:val="en-US"/>
        </w:rPr>
        <w:t>nine</w:t>
      </w:r>
      <w:r w:rsidR="00CE7124" w:rsidRPr="0059437D">
        <w:rPr>
          <w:rFonts w:asciiTheme="minorBidi" w:eastAsia="David Libre" w:hAnsiTheme="minorBidi"/>
          <w:sz w:val="24"/>
          <w:szCs w:val="24"/>
        </w:rPr>
        <w:t xml:space="preserve"> </w:t>
      </w:r>
      <w:r w:rsidR="00CA217F" w:rsidRPr="0059437D">
        <w:rPr>
          <w:rFonts w:asciiTheme="minorBidi" w:eastAsia="David Libre" w:hAnsiTheme="minorBidi"/>
          <w:sz w:val="24"/>
          <w:szCs w:val="24"/>
        </w:rPr>
        <w:t>participants w</w:t>
      </w:r>
      <w:r w:rsidR="00EE3AAC" w:rsidRPr="0059437D">
        <w:rPr>
          <w:rFonts w:asciiTheme="minorBidi" w:eastAsia="David Libre" w:hAnsiTheme="minorBidi"/>
          <w:sz w:val="24"/>
          <w:szCs w:val="24"/>
          <w:lang w:val="en-US"/>
        </w:rPr>
        <w:t>ere</w:t>
      </w:r>
      <w:r w:rsidR="00CA217F" w:rsidRPr="0059437D">
        <w:rPr>
          <w:rFonts w:asciiTheme="minorBidi" w:eastAsia="David Libre" w:hAnsiTheme="minorBidi"/>
          <w:sz w:val="24"/>
          <w:szCs w:val="24"/>
        </w:rPr>
        <w:t xml:space="preserve"> discarded (</w:t>
      </w:r>
      <w:r w:rsidRPr="0059437D">
        <w:rPr>
          <w:rFonts w:asciiTheme="minorBidi" w:eastAsia="David Libre" w:hAnsiTheme="minorBidi"/>
          <w:sz w:val="24"/>
          <w:szCs w:val="24"/>
          <w:lang w:val="en-US"/>
        </w:rPr>
        <w:t>s</w:t>
      </w:r>
      <w:r w:rsidR="00AA3B3A">
        <w:rPr>
          <w:rFonts w:asciiTheme="minorBidi" w:eastAsia="David Libre" w:hAnsiTheme="minorBidi"/>
          <w:sz w:val="24"/>
          <w:szCs w:val="24"/>
          <w:lang w:val="en-US"/>
        </w:rPr>
        <w:t>even</w:t>
      </w:r>
      <w:r w:rsidRPr="0059437D">
        <w:rPr>
          <w:rFonts w:asciiTheme="minorBidi" w:eastAsia="David Libre" w:hAnsiTheme="minorBidi"/>
          <w:sz w:val="24"/>
          <w:szCs w:val="24"/>
          <w:lang w:val="en-US"/>
        </w:rPr>
        <w:t>teen</w:t>
      </w:r>
      <w:r w:rsidR="00CA217F" w:rsidRPr="0059437D">
        <w:rPr>
          <w:rFonts w:asciiTheme="minorBidi" w:eastAsia="David Libre" w:hAnsiTheme="minorBidi"/>
          <w:sz w:val="24"/>
          <w:szCs w:val="24"/>
        </w:rPr>
        <w:t xml:space="preserve"> participants did not complete the second session</w:t>
      </w:r>
      <w:r w:rsidR="00EE3AAC" w:rsidRPr="0059437D">
        <w:rPr>
          <w:rFonts w:asciiTheme="minorBidi" w:eastAsia="David Libre" w:hAnsiTheme="minorBidi"/>
          <w:sz w:val="24"/>
          <w:szCs w:val="24"/>
          <w:lang w:val="en-US"/>
        </w:rPr>
        <w:t>,</w:t>
      </w:r>
      <w:r w:rsidR="00CA217F" w:rsidRPr="0059437D">
        <w:rPr>
          <w:rFonts w:asciiTheme="minorBidi" w:eastAsia="David Libre" w:hAnsiTheme="minorBidi"/>
          <w:sz w:val="24"/>
          <w:szCs w:val="24"/>
        </w:rPr>
        <w:t xml:space="preserve"> </w:t>
      </w:r>
      <w:r w:rsidR="00AA3B3A">
        <w:rPr>
          <w:rFonts w:asciiTheme="minorBidi" w:eastAsia="David Libre" w:hAnsiTheme="minorBidi"/>
          <w:sz w:val="24"/>
          <w:szCs w:val="24"/>
          <w:lang w:val="en-US"/>
        </w:rPr>
        <w:t>six</w:t>
      </w:r>
      <w:r w:rsidR="00CA217F" w:rsidRPr="0059437D">
        <w:rPr>
          <w:rFonts w:asciiTheme="minorBidi" w:eastAsia="David Libre" w:hAnsiTheme="minorBidi"/>
          <w:sz w:val="24"/>
          <w:szCs w:val="24"/>
        </w:rPr>
        <w:t xml:space="preserve"> </w:t>
      </w:r>
      <w:r w:rsidR="002521DA">
        <w:rPr>
          <w:rFonts w:asciiTheme="minorBidi" w:eastAsia="David Libre" w:hAnsiTheme="minorBidi"/>
          <w:sz w:val="24"/>
          <w:szCs w:val="24"/>
          <w:lang w:val="en-US"/>
        </w:rPr>
        <w:t xml:space="preserve">subjects were discarded </w:t>
      </w:r>
      <w:r w:rsidR="00CA217F" w:rsidRPr="0059437D">
        <w:rPr>
          <w:rFonts w:asciiTheme="minorBidi" w:eastAsia="David Libre" w:hAnsiTheme="minorBidi"/>
          <w:sz w:val="24"/>
          <w:szCs w:val="24"/>
        </w:rPr>
        <w:t>due to technical error</w:t>
      </w:r>
      <w:r w:rsidR="002521DA">
        <w:rPr>
          <w:rFonts w:asciiTheme="minorBidi" w:eastAsia="David Libre" w:hAnsiTheme="minorBidi"/>
          <w:sz w:val="24"/>
          <w:szCs w:val="24"/>
          <w:lang w:val="en-US"/>
        </w:rPr>
        <w:t>,</w:t>
      </w:r>
      <w:r w:rsidR="00EE3AAC" w:rsidRPr="0059437D">
        <w:rPr>
          <w:rFonts w:asciiTheme="minorBidi" w:eastAsia="David Libre" w:hAnsiTheme="minorBidi"/>
          <w:sz w:val="24"/>
          <w:szCs w:val="24"/>
          <w:lang w:val="en-US"/>
        </w:rPr>
        <w:t xml:space="preserve"> and </w:t>
      </w:r>
      <w:r w:rsidR="002521DA">
        <w:rPr>
          <w:rFonts w:asciiTheme="minorBidi" w:eastAsia="David Libre" w:hAnsiTheme="minorBidi"/>
          <w:sz w:val="24"/>
          <w:szCs w:val="24"/>
          <w:lang w:val="en-US"/>
        </w:rPr>
        <w:t xml:space="preserve">another </w:t>
      </w:r>
      <w:r w:rsidR="00AA3B3A">
        <w:rPr>
          <w:rFonts w:asciiTheme="minorBidi" w:eastAsia="David Libre" w:hAnsiTheme="minorBidi"/>
          <w:sz w:val="24"/>
          <w:szCs w:val="24"/>
          <w:lang w:val="en-US"/>
        </w:rPr>
        <w:t>six</w:t>
      </w:r>
      <w:r w:rsidR="00EE3AAC" w:rsidRPr="0059437D">
        <w:rPr>
          <w:rFonts w:asciiTheme="minorBidi" w:eastAsia="David Libre" w:hAnsiTheme="minorBidi"/>
          <w:sz w:val="24"/>
          <w:szCs w:val="24"/>
          <w:lang w:val="en-US"/>
        </w:rPr>
        <w:t xml:space="preserve"> due to </w:t>
      </w:r>
      <w:r w:rsidR="002521DA">
        <w:rPr>
          <w:rFonts w:asciiTheme="minorBidi" w:eastAsia="David Libre" w:hAnsiTheme="minorBidi"/>
          <w:sz w:val="24"/>
          <w:szCs w:val="24"/>
          <w:lang w:val="en-US"/>
        </w:rPr>
        <w:t xml:space="preserve">high </w:t>
      </w:r>
      <w:r w:rsidR="00EE3AAC" w:rsidRPr="0059437D">
        <w:rPr>
          <w:rFonts w:asciiTheme="minorBidi" w:eastAsia="David Libre" w:hAnsiTheme="minorBidi"/>
          <w:sz w:val="24"/>
          <w:szCs w:val="24"/>
          <w:lang w:val="en-US"/>
        </w:rPr>
        <w:t xml:space="preserve">number of errors during </w:t>
      </w:r>
      <w:r w:rsidR="002521DA">
        <w:rPr>
          <w:rFonts w:asciiTheme="minorBidi" w:eastAsia="David Libre" w:hAnsiTheme="minorBidi"/>
          <w:sz w:val="24"/>
          <w:szCs w:val="24"/>
          <w:lang w:val="en-US"/>
        </w:rPr>
        <w:t xml:space="preserve">task performance </w:t>
      </w:r>
      <w:r w:rsidR="0099587C" w:rsidRPr="0059437D">
        <w:rPr>
          <w:rFonts w:asciiTheme="minorBidi" w:eastAsia="David Libre" w:hAnsiTheme="minorBidi"/>
          <w:sz w:val="24"/>
          <w:szCs w:val="24"/>
          <w:lang w:val="en-US"/>
        </w:rPr>
        <w:t>or extreme values</w:t>
      </w:r>
      <w:r w:rsidR="00EE3AAC" w:rsidRPr="0059437D">
        <w:rPr>
          <w:rFonts w:asciiTheme="minorBidi" w:eastAsia="David Libre" w:hAnsiTheme="minorBidi"/>
          <w:sz w:val="24"/>
          <w:szCs w:val="24"/>
          <w:lang w:val="en-US"/>
        </w:rPr>
        <w:t>- see below</w:t>
      </w:r>
      <w:r w:rsidR="00CA217F" w:rsidRPr="0059437D">
        <w:rPr>
          <w:rFonts w:asciiTheme="minorBidi" w:eastAsia="David Libre" w:hAnsiTheme="minorBidi"/>
          <w:sz w:val="24"/>
          <w:szCs w:val="24"/>
        </w:rPr>
        <w:t xml:space="preserve">), leaving data from </w:t>
      </w:r>
      <w:r w:rsidRPr="0059437D">
        <w:rPr>
          <w:rFonts w:asciiTheme="minorBidi" w:eastAsia="David Libre" w:hAnsiTheme="minorBidi"/>
          <w:sz w:val="24"/>
          <w:szCs w:val="24"/>
          <w:lang w:val="en-US"/>
        </w:rPr>
        <w:t>one hundred</w:t>
      </w:r>
      <w:r w:rsidR="00B64AFC" w:rsidRPr="0059437D">
        <w:rPr>
          <w:rFonts w:asciiTheme="minorBidi" w:eastAsia="David Libre" w:hAnsiTheme="minorBidi"/>
          <w:sz w:val="24"/>
          <w:szCs w:val="24"/>
          <w:lang w:val="en-US"/>
        </w:rPr>
        <w:t xml:space="preserve"> and</w:t>
      </w:r>
      <w:r w:rsidRPr="0059437D">
        <w:rPr>
          <w:rFonts w:asciiTheme="minorBidi" w:eastAsia="David Libre" w:hAnsiTheme="minorBidi"/>
          <w:sz w:val="24"/>
          <w:szCs w:val="24"/>
          <w:lang w:val="en-US"/>
        </w:rPr>
        <w:t xml:space="preserve"> </w:t>
      </w:r>
      <w:r w:rsidR="0099587C" w:rsidRPr="0059437D">
        <w:rPr>
          <w:rFonts w:asciiTheme="minorBidi" w:eastAsia="David Libre" w:hAnsiTheme="minorBidi"/>
          <w:sz w:val="24"/>
          <w:szCs w:val="24"/>
          <w:lang w:val="en-US"/>
        </w:rPr>
        <w:t>seventeen</w:t>
      </w:r>
      <w:r w:rsidR="0099587C" w:rsidRPr="0059437D">
        <w:rPr>
          <w:rFonts w:asciiTheme="minorBidi" w:eastAsia="David Libre" w:hAnsiTheme="minorBidi"/>
          <w:sz w:val="24"/>
          <w:szCs w:val="24"/>
        </w:rPr>
        <w:t xml:space="preserve"> </w:t>
      </w:r>
      <w:r w:rsidR="00CA217F" w:rsidRPr="0059437D">
        <w:rPr>
          <w:rFonts w:asciiTheme="minorBidi" w:eastAsia="David Libre" w:hAnsiTheme="minorBidi"/>
          <w:sz w:val="24"/>
          <w:szCs w:val="24"/>
        </w:rPr>
        <w:t>participants (</w:t>
      </w:r>
      <w:r w:rsidR="00745158" w:rsidRPr="0059437D">
        <w:rPr>
          <w:rFonts w:asciiTheme="minorBidi" w:eastAsia="David Libre" w:hAnsiTheme="minorBidi"/>
          <w:sz w:val="24"/>
          <w:szCs w:val="24"/>
          <w:lang w:val="en-US"/>
        </w:rPr>
        <w:t>36</w:t>
      </w:r>
      <w:r w:rsidR="00CA217F" w:rsidRPr="0059437D">
        <w:rPr>
          <w:rFonts w:asciiTheme="minorBidi" w:eastAsia="David Libre" w:hAnsiTheme="minorBidi"/>
          <w:sz w:val="24"/>
          <w:szCs w:val="24"/>
        </w:rPr>
        <w:t xml:space="preserve"> males, mean age </w:t>
      </w:r>
      <w:r w:rsidR="00C242E5" w:rsidRPr="0059437D">
        <w:rPr>
          <w:rFonts w:asciiTheme="minorBidi" w:eastAsia="David Libre" w:hAnsiTheme="minorBidi"/>
          <w:sz w:val="24"/>
          <w:szCs w:val="24"/>
          <w:lang w:val="en-US"/>
        </w:rPr>
        <w:t>25.</w:t>
      </w:r>
      <w:r w:rsidR="00745158" w:rsidRPr="0059437D">
        <w:rPr>
          <w:rFonts w:asciiTheme="minorBidi" w:eastAsia="David Libre" w:hAnsiTheme="minorBidi"/>
          <w:sz w:val="24"/>
          <w:szCs w:val="24"/>
          <w:lang w:val="en-US"/>
        </w:rPr>
        <w:t>19</w:t>
      </w:r>
      <w:r w:rsidR="00CA217F" w:rsidRPr="0059437D">
        <w:rPr>
          <w:rFonts w:asciiTheme="minorBidi" w:eastAsia="David Libre" w:hAnsiTheme="minorBidi"/>
          <w:sz w:val="24"/>
          <w:szCs w:val="24"/>
        </w:rPr>
        <w:t>, range 1</w:t>
      </w:r>
      <w:r w:rsidR="00C242E5" w:rsidRPr="0059437D">
        <w:rPr>
          <w:rFonts w:asciiTheme="minorBidi" w:eastAsia="David Libre" w:hAnsiTheme="minorBidi"/>
          <w:sz w:val="24"/>
          <w:szCs w:val="24"/>
          <w:lang w:val="en-US"/>
        </w:rPr>
        <w:t>8</w:t>
      </w:r>
      <w:r w:rsidR="00CA217F" w:rsidRPr="0059437D">
        <w:rPr>
          <w:rFonts w:asciiTheme="minorBidi" w:eastAsia="David Libre" w:hAnsiTheme="minorBidi"/>
          <w:sz w:val="24"/>
          <w:szCs w:val="24"/>
        </w:rPr>
        <w:t>-3</w:t>
      </w:r>
      <w:r w:rsidR="00C242E5" w:rsidRPr="0059437D">
        <w:rPr>
          <w:rFonts w:asciiTheme="minorBidi" w:eastAsia="David Libre" w:hAnsiTheme="minorBidi"/>
          <w:sz w:val="24"/>
          <w:szCs w:val="24"/>
          <w:lang w:val="en-US"/>
        </w:rPr>
        <w:t>5</w:t>
      </w:r>
      <w:r w:rsidR="00CA217F" w:rsidRPr="0059437D">
        <w:rPr>
          <w:rFonts w:asciiTheme="minorBidi" w:eastAsia="David Libre" w:hAnsiTheme="minorBidi"/>
          <w:sz w:val="24"/>
          <w:szCs w:val="24"/>
        </w:rPr>
        <w:t xml:space="preserve"> years). The study conformed to the guidelines that were approved by the ethical committee in Tel-Aviv University. All participants provided written informed consent to participate in the study and were compensated for their time</w:t>
      </w:r>
      <w:bookmarkStart w:id="6" w:name="_Toc62495201"/>
      <w:r w:rsidR="00CE7124">
        <w:rPr>
          <w:rFonts w:asciiTheme="minorBidi" w:eastAsia="David Libre" w:hAnsiTheme="minorBidi"/>
          <w:sz w:val="24"/>
          <w:szCs w:val="24"/>
          <w:lang w:val="en-US"/>
        </w:rPr>
        <w:t>.</w:t>
      </w:r>
    </w:p>
    <w:p w14:paraId="351DE6C1" w14:textId="395CE3C3" w:rsidR="00CA217F" w:rsidRPr="0059437D" w:rsidRDefault="00CA217F" w:rsidP="00EE3AAC">
      <w:pPr>
        <w:spacing w:before="240" w:after="240" w:line="240" w:lineRule="auto"/>
        <w:jc w:val="both"/>
        <w:rPr>
          <w:rFonts w:asciiTheme="minorBidi" w:eastAsia="David Libre" w:hAnsiTheme="minorBidi"/>
          <w:b/>
          <w:bCs/>
          <w:sz w:val="24"/>
          <w:szCs w:val="24"/>
          <w:lang w:val="en-US"/>
        </w:rPr>
      </w:pPr>
      <w:r w:rsidRPr="0059437D">
        <w:rPr>
          <w:rFonts w:asciiTheme="minorBidi" w:eastAsia="David Libre" w:hAnsiTheme="minorBidi"/>
          <w:b/>
          <w:bCs/>
          <w:sz w:val="24"/>
          <w:szCs w:val="24"/>
        </w:rPr>
        <w:t xml:space="preserve"> Materials and procedure</w:t>
      </w:r>
      <w:bookmarkEnd w:id="6"/>
      <w:r w:rsidRPr="0059437D">
        <w:rPr>
          <w:rFonts w:asciiTheme="minorBidi" w:eastAsia="David Libre" w:hAnsiTheme="minorBidi"/>
          <w:b/>
          <w:bCs/>
          <w:sz w:val="24"/>
          <w:szCs w:val="24"/>
          <w:lang w:val="en-US"/>
        </w:rPr>
        <w:t>:</w:t>
      </w:r>
    </w:p>
    <w:p w14:paraId="5C181069" w14:textId="26160205" w:rsidR="00444C77" w:rsidRDefault="00CA217F" w:rsidP="002A6F4B">
      <w:pPr>
        <w:spacing w:before="240" w:after="240" w:line="276" w:lineRule="auto"/>
        <w:ind w:firstLine="720"/>
        <w:jc w:val="both"/>
        <w:rPr>
          <w:rFonts w:asciiTheme="minorBidi" w:eastAsia="David Libre" w:hAnsiTheme="minorBidi"/>
          <w:sz w:val="24"/>
          <w:szCs w:val="24"/>
        </w:rPr>
      </w:pPr>
      <w:proofErr w:type="gramStart"/>
      <w:r w:rsidRPr="0059437D">
        <w:rPr>
          <w:rFonts w:asciiTheme="minorBidi" w:eastAsia="David Libre" w:hAnsiTheme="minorBidi"/>
          <w:sz w:val="24"/>
          <w:szCs w:val="24"/>
        </w:rPr>
        <w:lastRenderedPageBreak/>
        <w:t>In order to</w:t>
      </w:r>
      <w:proofErr w:type="gramEnd"/>
      <w:r w:rsidRPr="0059437D">
        <w:rPr>
          <w:rFonts w:asciiTheme="minorBidi" w:eastAsia="David Libre" w:hAnsiTheme="minorBidi"/>
          <w:sz w:val="24"/>
          <w:szCs w:val="24"/>
        </w:rPr>
        <w:t xml:space="preserve"> assess the effect of </w:t>
      </w:r>
      <w:r w:rsidR="00EE3AAC" w:rsidRPr="0059437D">
        <w:rPr>
          <w:rFonts w:asciiTheme="minorBidi" w:eastAsia="David Libre" w:hAnsiTheme="minorBidi"/>
          <w:sz w:val="24"/>
          <w:szCs w:val="24"/>
          <w:lang w:val="en-US"/>
        </w:rPr>
        <w:t>feedback laterality</w:t>
      </w:r>
      <w:r w:rsidRPr="0059437D">
        <w:rPr>
          <w:rFonts w:asciiTheme="minorBidi" w:eastAsia="David Libre" w:hAnsiTheme="minorBidi"/>
          <w:sz w:val="24"/>
          <w:szCs w:val="24"/>
        </w:rPr>
        <w:t xml:space="preserve"> on audio</w:t>
      </w:r>
      <w:r w:rsidR="00EE3AAC" w:rsidRPr="0059437D">
        <w:rPr>
          <w:rFonts w:asciiTheme="minorBidi" w:eastAsia="David Libre" w:hAnsiTheme="minorBidi"/>
          <w:sz w:val="24"/>
          <w:szCs w:val="24"/>
          <w:lang w:val="en-US"/>
        </w:rPr>
        <w:t>-</w:t>
      </w:r>
      <w:r w:rsidRPr="0059437D">
        <w:rPr>
          <w:rFonts w:asciiTheme="minorBidi" w:eastAsia="David Libre" w:hAnsiTheme="minorBidi"/>
          <w:sz w:val="24"/>
          <w:szCs w:val="24"/>
        </w:rPr>
        <w:t xml:space="preserve">motor learning, participants were randomly assigned to one of </w:t>
      </w:r>
      <w:r w:rsidR="00F47E69" w:rsidRPr="0059437D">
        <w:rPr>
          <w:rFonts w:asciiTheme="minorBidi" w:eastAsia="David Libre" w:hAnsiTheme="minorBidi"/>
          <w:sz w:val="24"/>
          <w:szCs w:val="24"/>
          <w:lang w:val="en-US"/>
        </w:rPr>
        <w:t>four</w:t>
      </w:r>
      <w:r w:rsidRPr="0059437D">
        <w:rPr>
          <w:rFonts w:asciiTheme="minorBidi" w:eastAsia="David Libre" w:hAnsiTheme="minorBidi"/>
          <w:sz w:val="24"/>
          <w:szCs w:val="24"/>
        </w:rPr>
        <w:t xml:space="preserve"> training conditions: left</w:t>
      </w:r>
      <w:r w:rsidR="0099587C" w:rsidRPr="0059437D">
        <w:rPr>
          <w:rFonts w:asciiTheme="minorBidi" w:eastAsia="David Libre" w:hAnsiTheme="minorBidi"/>
          <w:sz w:val="24"/>
          <w:szCs w:val="24"/>
          <w:lang w:val="en-US"/>
        </w:rPr>
        <w:t>-</w:t>
      </w:r>
      <w:r w:rsidR="00F47E69" w:rsidRPr="0059437D">
        <w:rPr>
          <w:rFonts w:asciiTheme="minorBidi" w:eastAsia="David Libre" w:hAnsiTheme="minorBidi"/>
          <w:sz w:val="24"/>
          <w:szCs w:val="24"/>
          <w:lang w:val="en-US"/>
        </w:rPr>
        <w:t xml:space="preserve">hand </w:t>
      </w:r>
      <w:r w:rsidR="00C242E5" w:rsidRPr="0059437D">
        <w:rPr>
          <w:rFonts w:asciiTheme="minorBidi" w:eastAsia="David Libre" w:hAnsiTheme="minorBidi"/>
          <w:sz w:val="24"/>
          <w:szCs w:val="24"/>
          <w:lang w:val="en-US"/>
        </w:rPr>
        <w:t>ipsilateral</w:t>
      </w:r>
      <w:r w:rsidRPr="0059437D">
        <w:rPr>
          <w:rFonts w:asciiTheme="minorBidi" w:eastAsia="David Libre" w:hAnsiTheme="minorBidi"/>
          <w:sz w:val="24"/>
          <w:szCs w:val="24"/>
        </w:rPr>
        <w:t xml:space="preserve"> ear stimulation</w:t>
      </w:r>
      <w:r w:rsidR="0099587C" w:rsidRPr="0059437D">
        <w:rPr>
          <w:rFonts w:asciiTheme="minorBidi" w:eastAsia="David Libre" w:hAnsiTheme="minorBidi"/>
          <w:sz w:val="24"/>
          <w:szCs w:val="24"/>
          <w:lang w:val="en-US"/>
        </w:rPr>
        <w:t xml:space="preserve"> (n=28)</w:t>
      </w:r>
      <w:r w:rsidR="00F47E69" w:rsidRPr="0059437D">
        <w:rPr>
          <w:rFonts w:asciiTheme="minorBidi" w:eastAsia="David Libre" w:hAnsiTheme="minorBidi"/>
          <w:sz w:val="24"/>
          <w:szCs w:val="24"/>
          <w:lang w:val="en-US"/>
        </w:rPr>
        <w:t>, left</w:t>
      </w:r>
      <w:r w:rsidR="0099587C" w:rsidRPr="0059437D">
        <w:rPr>
          <w:rFonts w:asciiTheme="minorBidi" w:eastAsia="David Libre" w:hAnsiTheme="minorBidi"/>
          <w:sz w:val="24"/>
          <w:szCs w:val="24"/>
          <w:lang w:val="en-US"/>
        </w:rPr>
        <w:t>-</w:t>
      </w:r>
      <w:r w:rsidR="00F47E69" w:rsidRPr="0059437D">
        <w:rPr>
          <w:rFonts w:asciiTheme="minorBidi" w:eastAsia="David Libre" w:hAnsiTheme="minorBidi"/>
          <w:sz w:val="24"/>
          <w:szCs w:val="24"/>
          <w:lang w:val="en-US"/>
        </w:rPr>
        <w:t xml:space="preserve">hand </w:t>
      </w:r>
      <w:r w:rsidR="00C242E5" w:rsidRPr="0059437D">
        <w:rPr>
          <w:rFonts w:asciiTheme="minorBidi" w:eastAsia="David Libre" w:hAnsiTheme="minorBidi"/>
          <w:sz w:val="24"/>
          <w:szCs w:val="24"/>
          <w:lang w:val="en-US"/>
        </w:rPr>
        <w:t>contralateral</w:t>
      </w:r>
      <w:r w:rsidR="00F47E69" w:rsidRPr="0059437D">
        <w:rPr>
          <w:rFonts w:asciiTheme="minorBidi" w:eastAsia="David Libre" w:hAnsiTheme="minorBidi"/>
          <w:sz w:val="24"/>
          <w:szCs w:val="24"/>
          <w:lang w:val="en-US"/>
        </w:rPr>
        <w:t xml:space="preserve"> ear stimulation</w:t>
      </w:r>
      <w:r w:rsidR="0099587C" w:rsidRPr="0059437D">
        <w:rPr>
          <w:rFonts w:asciiTheme="minorBidi" w:eastAsia="David Libre" w:hAnsiTheme="minorBidi"/>
          <w:sz w:val="24"/>
          <w:szCs w:val="24"/>
          <w:lang w:val="en-US"/>
        </w:rPr>
        <w:t xml:space="preserve"> (n=30)</w:t>
      </w:r>
      <w:r w:rsidR="00F47E69" w:rsidRPr="0059437D">
        <w:rPr>
          <w:rFonts w:asciiTheme="minorBidi" w:eastAsia="David Libre" w:hAnsiTheme="minorBidi"/>
          <w:sz w:val="24"/>
          <w:szCs w:val="24"/>
          <w:lang w:val="en-US"/>
        </w:rPr>
        <w:t>, right</w:t>
      </w:r>
      <w:r w:rsidR="0099587C" w:rsidRPr="0059437D">
        <w:rPr>
          <w:rFonts w:asciiTheme="minorBidi" w:eastAsia="David Libre" w:hAnsiTheme="minorBidi"/>
          <w:sz w:val="24"/>
          <w:szCs w:val="24"/>
          <w:lang w:val="en-US"/>
        </w:rPr>
        <w:t>-</w:t>
      </w:r>
      <w:r w:rsidR="00F47E69" w:rsidRPr="0059437D">
        <w:rPr>
          <w:rFonts w:asciiTheme="minorBidi" w:eastAsia="David Libre" w:hAnsiTheme="minorBidi"/>
          <w:sz w:val="24"/>
          <w:szCs w:val="24"/>
          <w:lang w:val="en-US"/>
        </w:rPr>
        <w:t xml:space="preserve">hand </w:t>
      </w:r>
      <w:r w:rsidR="00C242E5" w:rsidRPr="0059437D">
        <w:rPr>
          <w:rFonts w:asciiTheme="minorBidi" w:eastAsia="David Libre" w:hAnsiTheme="minorBidi"/>
          <w:sz w:val="24"/>
          <w:szCs w:val="24"/>
          <w:lang w:val="en-US"/>
        </w:rPr>
        <w:t>ipsilateral</w:t>
      </w:r>
      <w:r w:rsidRPr="0059437D">
        <w:rPr>
          <w:rFonts w:asciiTheme="minorBidi" w:eastAsia="David Libre" w:hAnsiTheme="minorBidi"/>
          <w:sz w:val="24"/>
          <w:szCs w:val="24"/>
        </w:rPr>
        <w:t xml:space="preserve"> ear stimulation</w:t>
      </w:r>
      <w:r w:rsidR="0099587C" w:rsidRPr="0059437D">
        <w:rPr>
          <w:rFonts w:asciiTheme="minorBidi" w:eastAsia="David Libre" w:hAnsiTheme="minorBidi"/>
          <w:sz w:val="24"/>
          <w:szCs w:val="24"/>
          <w:lang w:val="en-US"/>
        </w:rPr>
        <w:t xml:space="preserve"> (n=30)</w:t>
      </w:r>
      <w:r w:rsidR="00F47E69" w:rsidRPr="0059437D">
        <w:rPr>
          <w:rFonts w:asciiTheme="minorBidi" w:eastAsia="David Libre" w:hAnsiTheme="minorBidi"/>
          <w:sz w:val="24"/>
          <w:szCs w:val="24"/>
          <w:lang w:val="en-US"/>
        </w:rPr>
        <w:t xml:space="preserve"> or </w:t>
      </w:r>
      <w:r w:rsidR="0099587C" w:rsidRPr="0059437D">
        <w:rPr>
          <w:rFonts w:asciiTheme="minorBidi" w:eastAsia="David Libre" w:hAnsiTheme="minorBidi"/>
          <w:sz w:val="24"/>
          <w:szCs w:val="24"/>
          <w:lang w:val="en-US"/>
        </w:rPr>
        <w:t>right-hand</w:t>
      </w:r>
      <w:r w:rsidR="00F47E69" w:rsidRPr="0059437D">
        <w:rPr>
          <w:rFonts w:asciiTheme="minorBidi" w:eastAsia="David Libre" w:hAnsiTheme="minorBidi"/>
          <w:sz w:val="24"/>
          <w:szCs w:val="24"/>
          <w:lang w:val="en-US"/>
        </w:rPr>
        <w:t xml:space="preserve"> </w:t>
      </w:r>
      <w:r w:rsidR="00955013" w:rsidRPr="0059437D">
        <w:rPr>
          <w:rFonts w:asciiTheme="minorBidi" w:eastAsia="David Libre" w:hAnsiTheme="minorBidi"/>
          <w:sz w:val="24"/>
          <w:szCs w:val="24"/>
          <w:lang w:val="en-US"/>
        </w:rPr>
        <w:t>contralateral</w:t>
      </w:r>
      <w:r w:rsidR="00F47E69" w:rsidRPr="0059437D">
        <w:rPr>
          <w:rFonts w:asciiTheme="minorBidi" w:eastAsia="David Libre" w:hAnsiTheme="minorBidi"/>
          <w:sz w:val="24"/>
          <w:szCs w:val="24"/>
          <w:lang w:val="en-US"/>
        </w:rPr>
        <w:t xml:space="preserve"> ear stimulation</w:t>
      </w:r>
      <w:r w:rsidR="0099587C" w:rsidRPr="0059437D">
        <w:rPr>
          <w:rFonts w:asciiTheme="minorBidi" w:eastAsia="David Libre" w:hAnsiTheme="minorBidi"/>
          <w:sz w:val="24"/>
          <w:szCs w:val="24"/>
          <w:lang w:val="en-US"/>
        </w:rPr>
        <w:t xml:space="preserve"> (n=29)</w:t>
      </w:r>
      <w:r w:rsidRPr="0059437D">
        <w:rPr>
          <w:rFonts w:asciiTheme="minorBidi" w:eastAsia="David Libre" w:hAnsiTheme="minorBidi"/>
          <w:sz w:val="24"/>
          <w:szCs w:val="24"/>
        </w:rPr>
        <w:t>. Participants completed two</w:t>
      </w:r>
      <w:r w:rsidR="00CE037A" w:rsidRPr="0059437D">
        <w:rPr>
          <w:rFonts w:asciiTheme="minorBidi" w:eastAsia="David Libre" w:hAnsiTheme="minorBidi"/>
          <w:sz w:val="24"/>
          <w:szCs w:val="24"/>
          <w:lang w:val="en-US"/>
        </w:rPr>
        <w:t xml:space="preserve"> training</w:t>
      </w:r>
      <w:r w:rsidRPr="0059437D">
        <w:rPr>
          <w:rFonts w:asciiTheme="minorBidi" w:eastAsia="David Libre" w:hAnsiTheme="minorBidi"/>
          <w:sz w:val="24"/>
          <w:szCs w:val="24"/>
        </w:rPr>
        <w:t xml:space="preserve"> sessions on two consecutive days during which they learned to play an 8-note sequence on a digital keyboard (MIDI Teensy) using five-fingers (see </w:t>
      </w:r>
      <w:r w:rsidR="00DE1156">
        <w:rPr>
          <w:rFonts w:asciiTheme="minorBidi" w:eastAsia="David Libre" w:hAnsiTheme="minorBidi"/>
          <w:sz w:val="24"/>
          <w:szCs w:val="24"/>
          <w:lang w:val="en-US"/>
        </w:rPr>
        <w:t>f</w:t>
      </w:r>
      <w:proofErr w:type="spellStart"/>
      <w:r w:rsidRPr="0059437D">
        <w:rPr>
          <w:rFonts w:asciiTheme="minorBidi" w:eastAsia="David Libre" w:hAnsiTheme="minorBidi"/>
          <w:sz w:val="24"/>
          <w:szCs w:val="24"/>
        </w:rPr>
        <w:t>ig</w:t>
      </w:r>
      <w:r w:rsidR="00DE1156">
        <w:rPr>
          <w:rFonts w:asciiTheme="minorBidi" w:eastAsia="David Libre" w:hAnsiTheme="minorBidi"/>
          <w:sz w:val="24"/>
          <w:szCs w:val="24"/>
          <w:lang w:val="en-US"/>
        </w:rPr>
        <w:t>ure</w:t>
      </w:r>
      <w:proofErr w:type="spellEnd"/>
      <w:r w:rsidRPr="0059437D">
        <w:rPr>
          <w:rFonts w:asciiTheme="minorBidi" w:eastAsia="David Libre" w:hAnsiTheme="minorBidi"/>
          <w:sz w:val="24"/>
          <w:szCs w:val="24"/>
        </w:rPr>
        <w:t xml:space="preserve"> 1A). The sequence </w:t>
      </w:r>
      <w:r w:rsidR="00DC4802" w:rsidRPr="0059437D">
        <w:rPr>
          <w:rFonts w:asciiTheme="minorBidi" w:eastAsia="David Libre" w:hAnsiTheme="minorBidi"/>
          <w:sz w:val="24"/>
          <w:szCs w:val="24"/>
          <w:lang w:val="en-US"/>
        </w:rPr>
        <w:t xml:space="preserve">participants </w:t>
      </w:r>
      <w:r w:rsidRPr="0059437D">
        <w:rPr>
          <w:rFonts w:asciiTheme="minorBidi" w:eastAsia="David Libre" w:hAnsiTheme="minorBidi"/>
          <w:sz w:val="24"/>
          <w:szCs w:val="24"/>
        </w:rPr>
        <w:t xml:space="preserve">trained to perform was 1-4-1-2-3-4-5-3 where the numbers represent fingers that were mapped to notes as follows: 1 (little finger, G), 2 (ring finger, F), 3 (middle finger, E), 4 (index finger, D), and 5 (thumb, C). </w:t>
      </w:r>
      <w:r w:rsidR="006C6D4E" w:rsidRPr="0059437D">
        <w:rPr>
          <w:rFonts w:asciiTheme="minorBidi" w:eastAsia="David Libre" w:hAnsiTheme="minorBidi"/>
          <w:sz w:val="24"/>
          <w:szCs w:val="24"/>
          <w:lang w:val="en-US"/>
        </w:rPr>
        <w:t xml:space="preserve">Throughout the experiment, </w:t>
      </w:r>
      <w:r w:rsidR="006C6D4E" w:rsidRPr="0059437D">
        <w:rPr>
          <w:rFonts w:asciiTheme="minorBidi" w:eastAsia="David Libre" w:hAnsiTheme="minorBidi"/>
          <w:sz w:val="24"/>
          <w:szCs w:val="24"/>
        </w:rPr>
        <w:t>participants</w:t>
      </w:r>
      <w:r w:rsidR="00DC4802" w:rsidRPr="0059437D">
        <w:rPr>
          <w:rFonts w:asciiTheme="minorBidi" w:eastAsia="David Libre" w:hAnsiTheme="minorBidi"/>
          <w:sz w:val="24"/>
          <w:szCs w:val="24"/>
        </w:rPr>
        <w:t xml:space="preserve"> were instructed to play the </w:t>
      </w:r>
      <w:r w:rsidR="002A6F4B">
        <w:rPr>
          <w:rFonts w:asciiTheme="minorBidi" w:eastAsia="David Libre" w:hAnsiTheme="minorBidi"/>
          <w:sz w:val="24"/>
          <w:szCs w:val="24"/>
          <w:lang w:val="en-US"/>
        </w:rPr>
        <w:t xml:space="preserve">correct sequence of </w:t>
      </w:r>
      <w:r w:rsidR="00DC4802" w:rsidRPr="0059437D">
        <w:rPr>
          <w:rFonts w:asciiTheme="minorBidi" w:eastAsia="David Libre" w:hAnsiTheme="minorBidi"/>
          <w:sz w:val="24"/>
          <w:szCs w:val="24"/>
        </w:rPr>
        <w:t xml:space="preserve">notes as accurate as </w:t>
      </w:r>
      <w:r w:rsidR="002A6F4B">
        <w:rPr>
          <w:rFonts w:asciiTheme="minorBidi" w:eastAsia="David Libre" w:hAnsiTheme="minorBidi"/>
          <w:sz w:val="24"/>
          <w:szCs w:val="24"/>
          <w:lang w:val="en-US"/>
        </w:rPr>
        <w:t>possible</w:t>
      </w:r>
      <w:r w:rsidR="00DC4802" w:rsidRPr="0059437D">
        <w:rPr>
          <w:rFonts w:asciiTheme="minorBidi" w:eastAsia="David Libre" w:hAnsiTheme="minorBidi"/>
          <w:sz w:val="24"/>
          <w:szCs w:val="24"/>
        </w:rPr>
        <w:t xml:space="preserve"> relative to a </w:t>
      </w:r>
      <w:r w:rsidR="002521DA">
        <w:rPr>
          <w:rFonts w:asciiTheme="minorBidi" w:eastAsia="David Libre" w:hAnsiTheme="minorBidi"/>
          <w:sz w:val="24"/>
          <w:szCs w:val="24"/>
          <w:lang w:val="en-US"/>
        </w:rPr>
        <w:t>target</w:t>
      </w:r>
      <w:r w:rsidR="002521DA" w:rsidRPr="0059437D">
        <w:rPr>
          <w:rFonts w:asciiTheme="minorBidi" w:eastAsia="David Libre" w:hAnsiTheme="minorBidi"/>
          <w:sz w:val="24"/>
          <w:szCs w:val="24"/>
        </w:rPr>
        <w:t xml:space="preserve"> </w:t>
      </w:r>
      <w:proofErr w:type="gramStart"/>
      <w:r w:rsidR="006C6D4E" w:rsidRPr="0059437D">
        <w:rPr>
          <w:rFonts w:asciiTheme="minorBidi" w:eastAsia="David Libre" w:hAnsiTheme="minorBidi"/>
          <w:sz w:val="24"/>
          <w:szCs w:val="24"/>
          <w:lang w:val="en-US"/>
        </w:rPr>
        <w:t>rhythm</w:t>
      </w:r>
      <w:r w:rsidR="00DC4802" w:rsidRPr="0059437D">
        <w:rPr>
          <w:rFonts w:asciiTheme="minorBidi" w:eastAsia="David Libre" w:hAnsiTheme="minorBidi"/>
          <w:sz w:val="24"/>
          <w:szCs w:val="24"/>
          <w:lang w:val="en-US"/>
        </w:rPr>
        <w:t xml:space="preserve"> </w:t>
      </w:r>
      <w:r w:rsidR="00DC4802" w:rsidRPr="0059437D">
        <w:rPr>
          <w:rFonts w:asciiTheme="minorBidi" w:eastAsia="David Libre" w:hAnsiTheme="minorBidi"/>
          <w:sz w:val="24"/>
          <w:szCs w:val="24"/>
        </w:rPr>
        <w:t>.</w:t>
      </w:r>
      <w:proofErr w:type="gramEnd"/>
      <w:r w:rsidR="00DC4802" w:rsidRPr="0059437D">
        <w:rPr>
          <w:rFonts w:asciiTheme="minorBidi" w:eastAsia="David Libre" w:hAnsiTheme="minorBidi"/>
          <w:sz w:val="24"/>
          <w:szCs w:val="24"/>
        </w:rPr>
        <w:t xml:space="preserve"> </w:t>
      </w:r>
      <w:r w:rsidRPr="0059437D">
        <w:rPr>
          <w:rFonts w:asciiTheme="minorBidi" w:eastAsia="David Libre" w:hAnsiTheme="minorBidi"/>
          <w:sz w:val="24"/>
          <w:szCs w:val="24"/>
        </w:rPr>
        <w:t xml:space="preserve">Participants performed the task sitting in a chair in front of the keyboard while receiving auditory feedback via headphones (Audio </w:t>
      </w:r>
      <w:proofErr w:type="spellStart"/>
      <w:r w:rsidRPr="0059437D">
        <w:rPr>
          <w:rFonts w:asciiTheme="minorBidi" w:eastAsia="David Libre" w:hAnsiTheme="minorBidi"/>
          <w:sz w:val="24"/>
          <w:szCs w:val="24"/>
        </w:rPr>
        <w:t>Technica</w:t>
      </w:r>
      <w:proofErr w:type="spellEnd"/>
      <w:r w:rsidRPr="0059437D">
        <w:rPr>
          <w:rFonts w:asciiTheme="minorBidi" w:eastAsia="David Libre" w:hAnsiTheme="minorBidi"/>
          <w:sz w:val="24"/>
          <w:szCs w:val="24"/>
        </w:rPr>
        <w:t xml:space="preserve"> ATH-M50X). Instruction slides were presented on a computer using Psychtoolbox-3 (www.psychtoolbox.com) on MATLAB 2019b (The MathWorks, Inc., Natick, Massachusetts, United States).</w:t>
      </w:r>
    </w:p>
    <w:p w14:paraId="6BCDDA85" w14:textId="0822923A" w:rsidR="00CE037A" w:rsidRPr="0059437D" w:rsidRDefault="00444C77" w:rsidP="009D44EA">
      <w:pPr>
        <w:spacing w:before="240" w:after="240" w:line="276" w:lineRule="auto"/>
        <w:ind w:firstLine="720"/>
        <w:jc w:val="both"/>
        <w:rPr>
          <w:rFonts w:asciiTheme="minorBidi" w:eastAsia="David Libre" w:hAnsiTheme="minorBidi"/>
          <w:sz w:val="24"/>
          <w:szCs w:val="24"/>
        </w:rPr>
      </w:pPr>
      <w:r w:rsidRPr="0059437D">
        <w:rPr>
          <w:rFonts w:asciiTheme="minorBidi" w:eastAsia="David Libre" w:hAnsiTheme="minorBidi"/>
          <w:sz w:val="24"/>
          <w:szCs w:val="24"/>
        </w:rPr>
        <w:t>Each</w:t>
      </w:r>
      <w:r w:rsidR="00F540B0">
        <w:rPr>
          <w:rFonts w:asciiTheme="minorBidi" w:eastAsia="David Libre" w:hAnsiTheme="minorBidi"/>
          <w:sz w:val="24"/>
          <w:szCs w:val="24"/>
          <w:lang w:val="en-US"/>
        </w:rPr>
        <w:t xml:space="preserve"> of the two training</w:t>
      </w:r>
      <w:r w:rsidRPr="0059437D">
        <w:rPr>
          <w:rFonts w:asciiTheme="minorBidi" w:eastAsia="David Libre" w:hAnsiTheme="minorBidi"/>
          <w:sz w:val="24"/>
          <w:szCs w:val="24"/>
        </w:rPr>
        <w:t xml:space="preserve"> </w:t>
      </w:r>
      <w:r w:rsidR="002A6F4B">
        <w:rPr>
          <w:rFonts w:asciiTheme="minorBidi" w:eastAsia="David Libre" w:hAnsiTheme="minorBidi"/>
          <w:sz w:val="24"/>
          <w:szCs w:val="24"/>
          <w:lang w:val="en-US"/>
        </w:rPr>
        <w:t>days</w:t>
      </w:r>
      <w:r w:rsidR="002A6F4B" w:rsidRPr="0059437D">
        <w:rPr>
          <w:rFonts w:asciiTheme="minorBidi" w:eastAsia="David Libre" w:hAnsiTheme="minorBidi"/>
          <w:sz w:val="24"/>
          <w:szCs w:val="24"/>
        </w:rPr>
        <w:t xml:space="preserve"> </w:t>
      </w:r>
      <w:r w:rsidRPr="0059437D">
        <w:rPr>
          <w:rFonts w:asciiTheme="minorBidi" w:eastAsia="David Libre" w:hAnsiTheme="minorBidi"/>
          <w:sz w:val="24"/>
          <w:szCs w:val="24"/>
        </w:rPr>
        <w:t>included a</w:t>
      </w:r>
      <w:r w:rsidRPr="0059437D">
        <w:rPr>
          <w:rFonts w:asciiTheme="minorBidi" w:eastAsia="David Libre" w:hAnsiTheme="minorBidi"/>
          <w:sz w:val="24"/>
          <w:szCs w:val="24"/>
          <w:lang w:val="en-US"/>
        </w:rPr>
        <w:t xml:space="preserve"> main</w:t>
      </w:r>
      <w:r w:rsidRPr="0059437D">
        <w:rPr>
          <w:rFonts w:asciiTheme="minorBidi" w:eastAsia="David Libre" w:hAnsiTheme="minorBidi"/>
          <w:sz w:val="24"/>
          <w:szCs w:val="24"/>
        </w:rPr>
        <w:t xml:space="preserve"> training phase, </w:t>
      </w:r>
      <w:r w:rsidR="000C344E">
        <w:rPr>
          <w:rFonts w:asciiTheme="minorBidi" w:eastAsia="David Libre" w:hAnsiTheme="minorBidi"/>
          <w:sz w:val="24"/>
          <w:szCs w:val="24"/>
          <w:lang w:val="en-US"/>
        </w:rPr>
        <w:t xml:space="preserve">which was </w:t>
      </w:r>
      <w:r w:rsidR="00F540B0">
        <w:rPr>
          <w:rFonts w:asciiTheme="minorBidi" w:eastAsia="David Libre" w:hAnsiTheme="minorBidi"/>
          <w:sz w:val="24"/>
          <w:szCs w:val="24"/>
          <w:lang w:val="en-US"/>
        </w:rPr>
        <w:t xml:space="preserve">preceded and followed by </w:t>
      </w:r>
      <w:r w:rsidRPr="0059437D">
        <w:rPr>
          <w:rFonts w:asciiTheme="minorBidi" w:eastAsia="David Libre" w:hAnsiTheme="minorBidi"/>
          <w:sz w:val="24"/>
          <w:szCs w:val="24"/>
        </w:rPr>
        <w:t>evaluation phase</w:t>
      </w:r>
      <w:r w:rsidR="00F540B0">
        <w:rPr>
          <w:rFonts w:asciiTheme="minorBidi" w:eastAsia="David Libre" w:hAnsiTheme="minorBidi"/>
          <w:sz w:val="24"/>
          <w:szCs w:val="24"/>
          <w:lang w:val="en-US"/>
        </w:rPr>
        <w:t>s (see figure 1A)</w:t>
      </w:r>
      <w:r w:rsidRPr="0059437D">
        <w:rPr>
          <w:rFonts w:asciiTheme="minorBidi" w:eastAsia="David Libre" w:hAnsiTheme="minorBidi"/>
          <w:sz w:val="24"/>
          <w:szCs w:val="24"/>
        </w:rPr>
        <w:t>.</w:t>
      </w:r>
      <w:r w:rsidR="00F540B0">
        <w:rPr>
          <w:rFonts w:asciiTheme="minorBidi" w:eastAsia="David Libre" w:hAnsiTheme="minorBidi"/>
          <w:sz w:val="24"/>
          <w:szCs w:val="24"/>
          <w:lang w:val="en-US"/>
        </w:rPr>
        <w:t xml:space="preserve"> </w:t>
      </w:r>
      <w:r w:rsidR="00002680" w:rsidRPr="0059437D">
        <w:rPr>
          <w:rFonts w:asciiTheme="minorBidi" w:eastAsia="David Libre" w:hAnsiTheme="minorBidi"/>
          <w:sz w:val="24"/>
          <w:szCs w:val="24"/>
        </w:rPr>
        <w:t xml:space="preserve">At the beginning of </w:t>
      </w:r>
      <w:r w:rsidR="000C344E">
        <w:rPr>
          <w:rFonts w:asciiTheme="minorBidi" w:eastAsia="David Libre" w:hAnsiTheme="minorBidi"/>
          <w:sz w:val="24"/>
          <w:szCs w:val="24"/>
          <w:lang w:val="en-US"/>
        </w:rPr>
        <w:t>day 1</w:t>
      </w:r>
      <w:r w:rsidR="00002680" w:rsidRPr="0059437D">
        <w:rPr>
          <w:rFonts w:asciiTheme="minorBidi" w:eastAsia="David Libre" w:hAnsiTheme="minorBidi"/>
          <w:sz w:val="24"/>
          <w:szCs w:val="24"/>
        </w:rPr>
        <w:t xml:space="preserve">, participants </w:t>
      </w:r>
      <w:r w:rsidR="000C344E">
        <w:rPr>
          <w:rFonts w:asciiTheme="minorBidi" w:eastAsia="David Libre" w:hAnsiTheme="minorBidi"/>
          <w:sz w:val="24"/>
          <w:szCs w:val="24"/>
          <w:lang w:val="en-US"/>
        </w:rPr>
        <w:t xml:space="preserve">also </w:t>
      </w:r>
      <w:r w:rsidR="00002680" w:rsidRPr="0059437D">
        <w:rPr>
          <w:rFonts w:asciiTheme="minorBidi" w:eastAsia="David Libre" w:hAnsiTheme="minorBidi"/>
          <w:sz w:val="24"/>
          <w:szCs w:val="24"/>
        </w:rPr>
        <w:t xml:space="preserve">underwent a short familiarization phase </w:t>
      </w:r>
      <w:r w:rsidR="00002680" w:rsidRPr="0059437D">
        <w:rPr>
          <w:rFonts w:asciiTheme="minorBidi" w:eastAsia="David Libre" w:hAnsiTheme="minorBidi"/>
          <w:sz w:val="24"/>
          <w:szCs w:val="24"/>
          <w:lang w:val="en-US"/>
        </w:rPr>
        <w:t>in which they were</w:t>
      </w:r>
      <w:r w:rsidR="00002680" w:rsidRPr="0059437D">
        <w:rPr>
          <w:rFonts w:asciiTheme="minorBidi" w:eastAsia="David Libre" w:hAnsiTheme="minorBidi"/>
          <w:sz w:val="24"/>
          <w:szCs w:val="24"/>
        </w:rPr>
        <w:t xml:space="preserve"> allow</w:t>
      </w:r>
      <w:r w:rsidR="00002680" w:rsidRPr="0059437D">
        <w:rPr>
          <w:rFonts w:asciiTheme="minorBidi" w:eastAsia="David Libre" w:hAnsiTheme="minorBidi"/>
          <w:sz w:val="24"/>
          <w:szCs w:val="24"/>
          <w:lang w:val="en-US"/>
        </w:rPr>
        <w:t>ed</w:t>
      </w:r>
      <w:r w:rsidR="00002680" w:rsidRPr="0059437D">
        <w:rPr>
          <w:rFonts w:asciiTheme="minorBidi" w:eastAsia="David Libre" w:hAnsiTheme="minorBidi"/>
          <w:sz w:val="24"/>
          <w:szCs w:val="24"/>
        </w:rPr>
        <w:t xml:space="preserve"> to interact with the MIDI keyboard and verify they understand the task. This phase included 4 trials (2 sequence repetitions for each hand) in which participants executed the sequence in a self-paced manner.</w:t>
      </w:r>
      <w:r w:rsidR="00002680" w:rsidRPr="0059437D">
        <w:rPr>
          <w:rFonts w:asciiTheme="minorBidi" w:eastAsia="David Libre" w:hAnsiTheme="minorBidi"/>
          <w:sz w:val="24"/>
          <w:szCs w:val="24"/>
          <w:lang w:val="en-US"/>
        </w:rPr>
        <w:t xml:space="preserve"> </w:t>
      </w:r>
      <w:r w:rsidR="00CE037A" w:rsidRPr="0059437D">
        <w:rPr>
          <w:rFonts w:asciiTheme="minorBidi" w:eastAsia="David Libre" w:hAnsiTheme="minorBidi"/>
          <w:sz w:val="24"/>
          <w:szCs w:val="24"/>
          <w:lang w:val="en-US"/>
        </w:rPr>
        <w:t>During</w:t>
      </w:r>
      <w:r w:rsidR="00CE037A" w:rsidRPr="0059437D">
        <w:rPr>
          <w:rFonts w:asciiTheme="minorBidi" w:eastAsia="David Libre" w:hAnsiTheme="minorBidi"/>
          <w:sz w:val="24"/>
          <w:szCs w:val="24"/>
        </w:rPr>
        <w:t xml:space="preserve"> the </w:t>
      </w:r>
      <w:r w:rsidR="00F540B0">
        <w:rPr>
          <w:rFonts w:asciiTheme="minorBidi" w:eastAsia="David Libre" w:hAnsiTheme="minorBidi"/>
          <w:sz w:val="24"/>
          <w:szCs w:val="24"/>
          <w:lang w:val="en-US"/>
        </w:rPr>
        <w:t xml:space="preserve">main </w:t>
      </w:r>
      <w:r w:rsidR="00CE037A" w:rsidRPr="0059437D">
        <w:rPr>
          <w:rFonts w:asciiTheme="minorBidi" w:eastAsia="David Libre" w:hAnsiTheme="minorBidi"/>
          <w:sz w:val="24"/>
          <w:szCs w:val="24"/>
        </w:rPr>
        <w:t>training phase</w:t>
      </w:r>
      <w:r w:rsidR="00CE037A" w:rsidRPr="0059437D">
        <w:rPr>
          <w:rFonts w:asciiTheme="minorBidi" w:eastAsia="David Libre" w:hAnsiTheme="minorBidi"/>
          <w:sz w:val="24"/>
          <w:szCs w:val="24"/>
          <w:lang w:val="en-US"/>
        </w:rPr>
        <w:t xml:space="preserve"> of each session,</w:t>
      </w:r>
      <w:r w:rsidR="00CE037A" w:rsidRPr="0059437D">
        <w:rPr>
          <w:rFonts w:asciiTheme="minorBidi" w:eastAsia="David Libre" w:hAnsiTheme="minorBidi"/>
          <w:sz w:val="24"/>
          <w:szCs w:val="24"/>
        </w:rPr>
        <w:t xml:space="preserve"> participants </w:t>
      </w:r>
      <w:r w:rsidR="00214C88">
        <w:rPr>
          <w:rFonts w:asciiTheme="minorBidi" w:eastAsia="David Libre" w:hAnsiTheme="minorBidi"/>
          <w:sz w:val="24"/>
          <w:szCs w:val="24"/>
          <w:lang w:val="en-US"/>
        </w:rPr>
        <w:t>executed the</w:t>
      </w:r>
      <w:r w:rsidR="00CE037A" w:rsidRPr="0059437D">
        <w:rPr>
          <w:rFonts w:asciiTheme="minorBidi" w:eastAsia="David Libre" w:hAnsiTheme="minorBidi"/>
          <w:sz w:val="24"/>
          <w:szCs w:val="24"/>
        </w:rPr>
        <w:t xml:space="preserve"> sequence </w:t>
      </w:r>
      <w:r w:rsidR="00F540B0">
        <w:rPr>
          <w:rFonts w:asciiTheme="minorBidi" w:eastAsia="David Libre" w:hAnsiTheme="minorBidi"/>
          <w:sz w:val="24"/>
          <w:szCs w:val="24"/>
          <w:lang w:val="en-US"/>
        </w:rPr>
        <w:t>using</w:t>
      </w:r>
      <w:r w:rsidR="00F540B0" w:rsidRPr="0059437D">
        <w:rPr>
          <w:rFonts w:asciiTheme="minorBidi" w:eastAsia="David Libre" w:hAnsiTheme="minorBidi"/>
          <w:sz w:val="24"/>
          <w:szCs w:val="24"/>
        </w:rPr>
        <w:t xml:space="preserve"> </w:t>
      </w:r>
      <w:r w:rsidR="00CE037A" w:rsidRPr="0059437D">
        <w:rPr>
          <w:rFonts w:asciiTheme="minorBidi" w:eastAsia="David Libre" w:hAnsiTheme="minorBidi"/>
          <w:sz w:val="24"/>
          <w:szCs w:val="24"/>
          <w:lang w:val="en-US"/>
        </w:rPr>
        <w:t xml:space="preserve">either </w:t>
      </w:r>
      <w:r w:rsidR="00CE037A" w:rsidRPr="0059437D">
        <w:rPr>
          <w:rFonts w:asciiTheme="minorBidi" w:eastAsia="David Libre" w:hAnsiTheme="minorBidi"/>
          <w:sz w:val="24"/>
          <w:szCs w:val="24"/>
        </w:rPr>
        <w:t xml:space="preserve">their </w:t>
      </w:r>
      <w:r w:rsidR="00CE037A" w:rsidRPr="0059437D">
        <w:rPr>
          <w:rFonts w:asciiTheme="minorBidi" w:eastAsia="David Libre" w:hAnsiTheme="minorBidi"/>
          <w:sz w:val="24"/>
          <w:szCs w:val="24"/>
          <w:lang w:val="en-US"/>
        </w:rPr>
        <w:t>right or left</w:t>
      </w:r>
      <w:r w:rsidR="00CE037A" w:rsidRPr="0059437D">
        <w:rPr>
          <w:rFonts w:asciiTheme="minorBidi" w:eastAsia="David Libre" w:hAnsiTheme="minorBidi"/>
          <w:sz w:val="24"/>
          <w:szCs w:val="24"/>
        </w:rPr>
        <w:t xml:space="preserve"> hand while receiving monaural auditory feedback according to their assigned condition (</w:t>
      </w:r>
      <w:r w:rsidR="00CE037A" w:rsidRPr="0059437D">
        <w:rPr>
          <w:rFonts w:asciiTheme="minorBidi" w:eastAsia="David Libre" w:hAnsiTheme="minorBidi"/>
          <w:sz w:val="24"/>
          <w:szCs w:val="24"/>
          <w:lang w:val="en-US"/>
        </w:rPr>
        <w:t>ipsilateral</w:t>
      </w:r>
      <w:r w:rsidR="00CE037A" w:rsidRPr="0059437D">
        <w:rPr>
          <w:rFonts w:asciiTheme="minorBidi" w:eastAsia="David Libre" w:hAnsiTheme="minorBidi"/>
          <w:sz w:val="24"/>
          <w:szCs w:val="24"/>
        </w:rPr>
        <w:t xml:space="preserve"> or </w:t>
      </w:r>
      <w:r w:rsidR="00CE037A" w:rsidRPr="0059437D">
        <w:rPr>
          <w:rFonts w:asciiTheme="minorBidi" w:eastAsia="David Libre" w:hAnsiTheme="minorBidi"/>
          <w:sz w:val="24"/>
          <w:szCs w:val="24"/>
          <w:lang w:val="en-US"/>
        </w:rPr>
        <w:t>contralateral</w:t>
      </w:r>
      <w:r w:rsidR="00CE037A" w:rsidRPr="0059437D">
        <w:rPr>
          <w:rFonts w:asciiTheme="minorBidi" w:eastAsia="David Libre" w:hAnsiTheme="minorBidi"/>
          <w:sz w:val="24"/>
          <w:szCs w:val="24"/>
        </w:rPr>
        <w:t xml:space="preserve"> ear</w:t>
      </w:r>
      <w:r w:rsidR="00CE037A" w:rsidRPr="0059437D">
        <w:rPr>
          <w:rFonts w:asciiTheme="minorBidi" w:eastAsia="David Libre" w:hAnsiTheme="minorBidi"/>
          <w:sz w:val="24"/>
          <w:szCs w:val="24"/>
          <w:lang w:val="en-US"/>
        </w:rPr>
        <w:t xml:space="preserve"> </w:t>
      </w:r>
      <w:r w:rsidR="00214C88">
        <w:rPr>
          <w:rFonts w:asciiTheme="minorBidi" w:eastAsia="David Libre" w:hAnsiTheme="minorBidi"/>
          <w:sz w:val="24"/>
          <w:szCs w:val="24"/>
          <w:lang w:val="en-US"/>
        </w:rPr>
        <w:t>with respect to their</w:t>
      </w:r>
      <w:r w:rsidR="00CE037A" w:rsidRPr="0059437D">
        <w:rPr>
          <w:rFonts w:asciiTheme="minorBidi" w:eastAsia="David Libre" w:hAnsiTheme="minorBidi"/>
          <w:sz w:val="24"/>
          <w:szCs w:val="24"/>
          <w:lang w:val="en-US"/>
        </w:rPr>
        <w:t xml:space="preserve"> train</w:t>
      </w:r>
      <w:r w:rsidR="00214C88">
        <w:rPr>
          <w:rFonts w:asciiTheme="minorBidi" w:eastAsia="David Libre" w:hAnsiTheme="minorBidi"/>
          <w:sz w:val="24"/>
          <w:szCs w:val="24"/>
          <w:lang w:val="en-US"/>
        </w:rPr>
        <w:t xml:space="preserve">ing </w:t>
      </w:r>
      <w:r w:rsidR="00CE037A" w:rsidRPr="0059437D">
        <w:rPr>
          <w:rFonts w:asciiTheme="minorBidi" w:eastAsia="David Libre" w:hAnsiTheme="minorBidi"/>
          <w:sz w:val="24"/>
          <w:szCs w:val="24"/>
          <w:lang w:val="en-US"/>
        </w:rPr>
        <w:t>hand</w:t>
      </w:r>
      <w:r w:rsidR="00CE037A" w:rsidRPr="0059437D">
        <w:rPr>
          <w:rFonts w:asciiTheme="minorBidi" w:eastAsia="David Libre" w:hAnsiTheme="minorBidi"/>
          <w:sz w:val="24"/>
          <w:szCs w:val="24"/>
        </w:rPr>
        <w:t>).</w:t>
      </w:r>
      <w:r w:rsidR="00002680" w:rsidRPr="0059437D">
        <w:rPr>
          <w:rFonts w:asciiTheme="minorBidi" w:eastAsia="David Libre" w:hAnsiTheme="minorBidi"/>
          <w:sz w:val="24"/>
          <w:szCs w:val="24"/>
        </w:rPr>
        <w:t xml:space="preserve"> Participants were informed they would receive auditory feedback only to one ear</w:t>
      </w:r>
      <w:r w:rsidR="00002680" w:rsidRPr="0059437D">
        <w:rPr>
          <w:rFonts w:asciiTheme="minorBidi" w:eastAsia="David Libre" w:hAnsiTheme="minorBidi"/>
          <w:sz w:val="24"/>
          <w:szCs w:val="24"/>
          <w:lang w:val="en-US"/>
        </w:rPr>
        <w:t xml:space="preserve"> during this phase</w:t>
      </w:r>
      <w:r w:rsidR="00002680" w:rsidRPr="0059437D">
        <w:rPr>
          <w:rFonts w:asciiTheme="minorBidi" w:eastAsia="David Libre" w:hAnsiTheme="minorBidi"/>
          <w:sz w:val="24"/>
          <w:szCs w:val="24"/>
        </w:rPr>
        <w:t>.</w:t>
      </w:r>
      <w:r w:rsidR="00CE037A" w:rsidRPr="0059437D">
        <w:rPr>
          <w:rFonts w:asciiTheme="minorBidi" w:eastAsia="David Libre" w:hAnsiTheme="minorBidi"/>
          <w:sz w:val="24"/>
          <w:szCs w:val="24"/>
        </w:rPr>
        <w:t xml:space="preserve"> In addition, a metronome </w:t>
      </w:r>
      <w:r w:rsidR="00214C88">
        <w:rPr>
          <w:rFonts w:asciiTheme="minorBidi" w:eastAsia="David Libre" w:hAnsiTheme="minorBidi"/>
          <w:sz w:val="24"/>
          <w:szCs w:val="24"/>
          <w:lang w:val="en-US"/>
        </w:rPr>
        <w:t xml:space="preserve">beat </w:t>
      </w:r>
      <w:r w:rsidR="00CE037A" w:rsidRPr="0059437D">
        <w:rPr>
          <w:rFonts w:asciiTheme="minorBidi" w:eastAsia="David Libre" w:hAnsiTheme="minorBidi"/>
          <w:sz w:val="24"/>
          <w:szCs w:val="24"/>
        </w:rPr>
        <w:t>(25 bpm) was presented to the same ear as a reference for rhythm performance</w:t>
      </w:r>
      <w:r w:rsidR="000C344E">
        <w:rPr>
          <w:rFonts w:asciiTheme="minorBidi" w:eastAsia="David Libre" w:hAnsiTheme="minorBidi"/>
          <w:sz w:val="24"/>
          <w:szCs w:val="24"/>
          <w:lang w:val="en-US"/>
        </w:rPr>
        <w:t xml:space="preserve"> (2.4s between consecutive beats)</w:t>
      </w:r>
      <w:r w:rsidR="00CE037A" w:rsidRPr="0059437D">
        <w:rPr>
          <w:rFonts w:asciiTheme="minorBidi" w:eastAsia="David Libre" w:hAnsiTheme="minorBidi"/>
          <w:sz w:val="24"/>
          <w:szCs w:val="24"/>
        </w:rPr>
        <w:t xml:space="preserve">. </w:t>
      </w:r>
      <w:r w:rsidR="00002680" w:rsidRPr="0059437D">
        <w:rPr>
          <w:rFonts w:asciiTheme="minorBidi" w:eastAsia="David Libre" w:hAnsiTheme="minorBidi"/>
          <w:sz w:val="24"/>
          <w:szCs w:val="24"/>
        </w:rPr>
        <w:t>Before training began, participants listened to</w:t>
      </w:r>
      <w:r w:rsidR="00002680" w:rsidRPr="0059437D">
        <w:rPr>
          <w:rFonts w:asciiTheme="minorBidi" w:eastAsia="David Libre" w:hAnsiTheme="minorBidi"/>
          <w:sz w:val="24"/>
          <w:szCs w:val="24"/>
          <w:lang w:val="en-US"/>
        </w:rPr>
        <w:t xml:space="preserve"> a</w:t>
      </w:r>
      <w:r w:rsidR="00002680" w:rsidRPr="0059437D">
        <w:rPr>
          <w:rFonts w:asciiTheme="minorBidi" w:eastAsia="David Libre" w:hAnsiTheme="minorBidi"/>
          <w:sz w:val="24"/>
          <w:szCs w:val="24"/>
        </w:rPr>
        <w:t xml:space="preserve"> playback of two metronome beats (4.8s), followed </w:t>
      </w:r>
      <w:r w:rsidR="00214C88">
        <w:rPr>
          <w:rFonts w:asciiTheme="minorBidi" w:eastAsia="David Libre" w:hAnsiTheme="minorBidi"/>
          <w:sz w:val="24"/>
          <w:szCs w:val="24"/>
          <w:lang w:val="en-US"/>
        </w:rPr>
        <w:t xml:space="preserve">by </w:t>
      </w:r>
      <w:r w:rsidR="00002680" w:rsidRPr="0059437D">
        <w:rPr>
          <w:rFonts w:asciiTheme="minorBidi" w:eastAsia="David Libre" w:hAnsiTheme="minorBidi"/>
          <w:sz w:val="24"/>
          <w:szCs w:val="24"/>
        </w:rPr>
        <w:t>an image of headphones cueing them to listen to 5 repetitions of the 8-note sequence</w:t>
      </w:r>
      <w:r w:rsidR="00002680" w:rsidRPr="0059437D">
        <w:rPr>
          <w:rFonts w:asciiTheme="minorBidi" w:eastAsia="David Libre" w:hAnsiTheme="minorBidi"/>
          <w:sz w:val="24"/>
          <w:szCs w:val="24"/>
          <w:lang w:val="en-US"/>
        </w:rPr>
        <w:t xml:space="preserve"> in the correct rhythm. </w:t>
      </w:r>
      <w:r w:rsidR="00002680" w:rsidRPr="0059437D">
        <w:rPr>
          <w:rFonts w:asciiTheme="minorBidi" w:eastAsia="David Libre" w:hAnsiTheme="minorBidi"/>
          <w:sz w:val="24"/>
          <w:szCs w:val="24"/>
        </w:rPr>
        <w:t>Each note was 150ms</w:t>
      </w:r>
      <w:r w:rsidR="00002680" w:rsidRPr="0059437D">
        <w:rPr>
          <w:rFonts w:asciiTheme="minorBidi" w:eastAsia="David Libre" w:hAnsiTheme="minorBidi"/>
          <w:sz w:val="24"/>
          <w:szCs w:val="24"/>
          <w:lang w:val="en-US"/>
        </w:rPr>
        <w:t xml:space="preserve"> long</w:t>
      </w:r>
      <w:r w:rsidR="00002680" w:rsidRPr="0059437D">
        <w:rPr>
          <w:rFonts w:asciiTheme="minorBidi" w:eastAsia="David Libre" w:hAnsiTheme="minorBidi"/>
          <w:sz w:val="24"/>
          <w:szCs w:val="24"/>
        </w:rPr>
        <w:t xml:space="preserve"> and the inter-</w:t>
      </w:r>
      <w:r w:rsidR="009D44EA">
        <w:rPr>
          <w:rFonts w:asciiTheme="minorBidi" w:eastAsia="David Libre" w:hAnsiTheme="minorBidi"/>
          <w:sz w:val="24"/>
          <w:szCs w:val="24"/>
          <w:lang w:val="en-US"/>
        </w:rPr>
        <w:t>press</w:t>
      </w:r>
      <w:r w:rsidR="00002680" w:rsidRPr="0059437D">
        <w:rPr>
          <w:rFonts w:asciiTheme="minorBidi" w:eastAsia="David Libre" w:hAnsiTheme="minorBidi"/>
          <w:sz w:val="24"/>
          <w:szCs w:val="24"/>
        </w:rPr>
        <w:t xml:space="preserve"> interval (I</w:t>
      </w:r>
      <w:r w:rsidR="009D44EA">
        <w:rPr>
          <w:rFonts w:asciiTheme="minorBidi" w:eastAsia="David Libre" w:hAnsiTheme="minorBidi"/>
          <w:sz w:val="24"/>
          <w:szCs w:val="24"/>
          <w:lang w:val="en-US"/>
        </w:rPr>
        <w:t>P</w:t>
      </w:r>
      <w:r w:rsidR="00002680" w:rsidRPr="0059437D">
        <w:rPr>
          <w:rFonts w:asciiTheme="minorBidi" w:eastAsia="David Libre" w:hAnsiTheme="minorBidi"/>
          <w:sz w:val="24"/>
          <w:szCs w:val="24"/>
        </w:rPr>
        <w:t xml:space="preserve">I) between </w:t>
      </w:r>
      <w:r w:rsidR="00214C88">
        <w:rPr>
          <w:rFonts w:asciiTheme="minorBidi" w:eastAsia="David Libre" w:hAnsiTheme="minorBidi"/>
          <w:sz w:val="24"/>
          <w:szCs w:val="24"/>
          <w:lang w:val="en-US"/>
        </w:rPr>
        <w:t xml:space="preserve">consecutive </w:t>
      </w:r>
      <w:r w:rsidR="00002680" w:rsidRPr="0059437D">
        <w:rPr>
          <w:rFonts w:asciiTheme="minorBidi" w:eastAsia="David Libre" w:hAnsiTheme="minorBidi"/>
          <w:sz w:val="24"/>
          <w:szCs w:val="24"/>
        </w:rPr>
        <w:t xml:space="preserve">note </w:t>
      </w:r>
      <w:r w:rsidR="00002680" w:rsidRPr="0059437D">
        <w:rPr>
          <w:rFonts w:asciiTheme="minorBidi" w:eastAsia="David Libre" w:hAnsiTheme="minorBidi"/>
          <w:sz w:val="24"/>
          <w:szCs w:val="24"/>
          <w:lang w:val="en-US"/>
        </w:rPr>
        <w:t>onset</w:t>
      </w:r>
      <w:r w:rsidR="00214C88">
        <w:rPr>
          <w:rFonts w:asciiTheme="minorBidi" w:eastAsia="David Libre" w:hAnsiTheme="minorBidi"/>
          <w:sz w:val="24"/>
          <w:szCs w:val="24"/>
          <w:lang w:val="en-US"/>
        </w:rPr>
        <w:t>s</w:t>
      </w:r>
      <w:r w:rsidR="00002680" w:rsidRPr="0059437D">
        <w:rPr>
          <w:rFonts w:asciiTheme="minorBidi" w:eastAsia="David Libre" w:hAnsiTheme="minorBidi"/>
          <w:sz w:val="24"/>
          <w:szCs w:val="24"/>
          <w:lang w:val="en-US"/>
        </w:rPr>
        <w:t xml:space="preserve"> </w:t>
      </w:r>
      <w:r w:rsidR="00002680" w:rsidRPr="0059437D">
        <w:rPr>
          <w:rFonts w:asciiTheme="minorBidi" w:eastAsia="David Libre" w:hAnsiTheme="minorBidi"/>
          <w:sz w:val="24"/>
          <w:szCs w:val="24"/>
        </w:rPr>
        <w:t>was 300ms.</w:t>
      </w:r>
      <w:r w:rsidR="000C344E">
        <w:rPr>
          <w:rFonts w:asciiTheme="minorBidi" w:eastAsia="David Libre" w:hAnsiTheme="minorBidi"/>
          <w:sz w:val="24"/>
          <w:szCs w:val="24"/>
          <w:lang w:val="en-US"/>
        </w:rPr>
        <w:t xml:space="preserve"> Thus</w:t>
      </w:r>
      <w:r w:rsidR="009D44EA">
        <w:rPr>
          <w:rFonts w:asciiTheme="minorBidi" w:eastAsia="David Libre" w:hAnsiTheme="minorBidi"/>
          <w:sz w:val="24"/>
          <w:szCs w:val="24"/>
          <w:lang w:val="en-US"/>
        </w:rPr>
        <w:t>,</w:t>
      </w:r>
      <w:r w:rsidR="000C344E">
        <w:rPr>
          <w:rFonts w:asciiTheme="minorBidi" w:eastAsia="David Libre" w:hAnsiTheme="minorBidi"/>
          <w:sz w:val="24"/>
          <w:szCs w:val="24"/>
          <w:lang w:val="en-US"/>
        </w:rPr>
        <w:t xml:space="preserve"> a single 8-note sequence fit between two consecutive metronome beats.</w:t>
      </w:r>
      <w:r w:rsidR="00002680" w:rsidRPr="0059437D">
        <w:rPr>
          <w:rFonts w:asciiTheme="minorBidi" w:eastAsia="David Libre" w:hAnsiTheme="minorBidi"/>
          <w:sz w:val="24"/>
          <w:szCs w:val="24"/>
        </w:rPr>
        <w:t xml:space="preserve"> </w:t>
      </w:r>
      <w:r w:rsidR="00002680" w:rsidRPr="0059437D">
        <w:rPr>
          <w:rFonts w:asciiTheme="minorBidi" w:eastAsia="David Libre" w:hAnsiTheme="minorBidi"/>
          <w:sz w:val="24"/>
          <w:szCs w:val="24"/>
          <w:lang w:val="en-US"/>
        </w:rPr>
        <w:t xml:space="preserve">Each training session included 20 blocks, </w:t>
      </w:r>
      <w:r w:rsidR="00002680" w:rsidRPr="0059437D">
        <w:rPr>
          <w:rFonts w:asciiTheme="minorBidi" w:eastAsia="David Libre" w:hAnsiTheme="minorBidi"/>
          <w:sz w:val="24"/>
          <w:szCs w:val="24"/>
        </w:rPr>
        <w:t xml:space="preserve">each block </w:t>
      </w:r>
      <w:r w:rsidR="00002680" w:rsidRPr="0059437D">
        <w:rPr>
          <w:rFonts w:asciiTheme="minorBidi" w:eastAsia="David Libre" w:hAnsiTheme="minorBidi"/>
          <w:sz w:val="24"/>
          <w:szCs w:val="24"/>
          <w:lang w:val="en-US"/>
        </w:rPr>
        <w:t xml:space="preserve">consisted of 5 continuous repeats of the 8-note sequence, </w:t>
      </w:r>
      <w:r w:rsidR="00002680" w:rsidRPr="0059437D">
        <w:rPr>
          <w:rFonts w:asciiTheme="minorBidi" w:eastAsia="David Libre" w:hAnsiTheme="minorBidi"/>
          <w:sz w:val="24"/>
          <w:szCs w:val="24"/>
        </w:rPr>
        <w:t xml:space="preserve">followed by 15 seconds </w:t>
      </w:r>
      <w:r w:rsidR="00DD5B5C">
        <w:rPr>
          <w:rFonts w:asciiTheme="minorBidi" w:eastAsia="David Libre" w:hAnsiTheme="minorBidi"/>
          <w:sz w:val="24"/>
          <w:szCs w:val="24"/>
          <w:lang w:val="en-US"/>
        </w:rPr>
        <w:t>rest period</w:t>
      </w:r>
      <w:r w:rsidR="00DD5B5C" w:rsidRPr="0059437D">
        <w:rPr>
          <w:rFonts w:asciiTheme="minorBidi" w:eastAsia="David Libre" w:hAnsiTheme="minorBidi"/>
          <w:sz w:val="24"/>
          <w:szCs w:val="24"/>
          <w:lang w:val="en-US"/>
        </w:rPr>
        <w:t xml:space="preserve"> </w:t>
      </w:r>
      <w:r w:rsidR="0053765D" w:rsidRPr="0059437D">
        <w:rPr>
          <w:rFonts w:asciiTheme="minorBidi" w:eastAsia="David Libre" w:hAnsiTheme="minorBidi"/>
          <w:sz w:val="24"/>
          <w:szCs w:val="24"/>
        </w:rPr>
        <w:t xml:space="preserve">cued by a white screen (see Fig </w:t>
      </w:r>
      <w:r w:rsidR="0053765D" w:rsidRPr="0059437D">
        <w:rPr>
          <w:rFonts w:asciiTheme="minorBidi" w:eastAsia="David Libre" w:hAnsiTheme="minorBidi"/>
          <w:sz w:val="24"/>
          <w:szCs w:val="24"/>
          <w:lang w:val="en-US"/>
        </w:rPr>
        <w:t>1</w:t>
      </w:r>
      <w:r w:rsidR="0053765D" w:rsidRPr="0059437D">
        <w:rPr>
          <w:rFonts w:asciiTheme="minorBidi" w:eastAsia="David Libre" w:hAnsiTheme="minorBidi"/>
          <w:sz w:val="24"/>
          <w:szCs w:val="24"/>
        </w:rPr>
        <w:t>B)</w:t>
      </w:r>
      <w:r w:rsidR="0053765D" w:rsidRPr="0059437D">
        <w:rPr>
          <w:rFonts w:asciiTheme="minorBidi" w:eastAsia="David Libre" w:hAnsiTheme="minorBidi"/>
          <w:sz w:val="24"/>
          <w:szCs w:val="24"/>
          <w:lang w:val="en-US"/>
        </w:rPr>
        <w:t>.</w:t>
      </w:r>
      <w:r w:rsidR="00002680" w:rsidRPr="0059437D">
        <w:rPr>
          <w:rFonts w:asciiTheme="minorBidi" w:eastAsia="David Libre" w:hAnsiTheme="minorBidi"/>
          <w:sz w:val="24"/>
          <w:szCs w:val="24"/>
        </w:rPr>
        <w:t xml:space="preserve"> </w:t>
      </w:r>
      <w:r w:rsidR="00CE037A" w:rsidRPr="0059437D">
        <w:rPr>
          <w:rFonts w:asciiTheme="minorBidi" w:eastAsia="David Libre" w:hAnsiTheme="minorBidi"/>
          <w:sz w:val="24"/>
          <w:szCs w:val="24"/>
        </w:rPr>
        <w:t>Within each</w:t>
      </w:r>
      <w:r w:rsidR="004533A0" w:rsidRPr="0059437D">
        <w:rPr>
          <w:rFonts w:asciiTheme="minorBidi" w:eastAsia="David Libre" w:hAnsiTheme="minorBidi"/>
          <w:sz w:val="24"/>
          <w:szCs w:val="24"/>
          <w:lang w:val="en-US"/>
        </w:rPr>
        <w:t xml:space="preserve"> training</w:t>
      </w:r>
      <w:r w:rsidR="00CE037A" w:rsidRPr="0059437D">
        <w:rPr>
          <w:rFonts w:asciiTheme="minorBidi" w:eastAsia="David Libre" w:hAnsiTheme="minorBidi"/>
          <w:sz w:val="24"/>
          <w:szCs w:val="24"/>
        </w:rPr>
        <w:t xml:space="preserve"> block, metronome was initiated by participant's first note press. </w:t>
      </w:r>
      <w:r w:rsidR="00B36BF9">
        <w:rPr>
          <w:rFonts w:asciiTheme="minorBidi" w:eastAsia="David Libre" w:hAnsiTheme="minorBidi"/>
          <w:sz w:val="24"/>
          <w:szCs w:val="24"/>
          <w:lang w:val="en-US"/>
        </w:rPr>
        <w:t>P</w:t>
      </w:r>
      <w:proofErr w:type="spellStart"/>
      <w:r w:rsidR="00CE037A" w:rsidRPr="0059437D">
        <w:rPr>
          <w:rFonts w:asciiTheme="minorBidi" w:eastAsia="David Libre" w:hAnsiTheme="minorBidi"/>
          <w:sz w:val="24"/>
          <w:szCs w:val="24"/>
        </w:rPr>
        <w:t>articipants</w:t>
      </w:r>
      <w:proofErr w:type="spellEnd"/>
      <w:r w:rsidR="00CE037A" w:rsidRPr="0059437D">
        <w:rPr>
          <w:rFonts w:asciiTheme="minorBidi" w:eastAsia="David Libre" w:hAnsiTheme="minorBidi"/>
          <w:sz w:val="24"/>
          <w:szCs w:val="24"/>
        </w:rPr>
        <w:t xml:space="preserve"> </w:t>
      </w:r>
      <w:r w:rsidR="00B36BF9">
        <w:rPr>
          <w:rFonts w:asciiTheme="minorBidi" w:eastAsia="David Libre" w:hAnsiTheme="minorBidi"/>
          <w:sz w:val="24"/>
          <w:szCs w:val="24"/>
          <w:lang w:val="en-US"/>
        </w:rPr>
        <w:t xml:space="preserve">were instructed </w:t>
      </w:r>
      <w:r w:rsidR="00CE037A" w:rsidRPr="0059437D">
        <w:rPr>
          <w:rFonts w:asciiTheme="minorBidi" w:eastAsia="David Libre" w:hAnsiTheme="minorBidi"/>
          <w:sz w:val="24"/>
          <w:szCs w:val="24"/>
        </w:rPr>
        <w:t xml:space="preserve">to execute </w:t>
      </w:r>
      <w:r w:rsidR="00B36BF9">
        <w:rPr>
          <w:rFonts w:asciiTheme="minorBidi" w:eastAsia="David Libre" w:hAnsiTheme="minorBidi"/>
          <w:sz w:val="24"/>
          <w:szCs w:val="24"/>
          <w:lang w:val="en-US"/>
        </w:rPr>
        <w:t xml:space="preserve">each </w:t>
      </w:r>
      <w:r w:rsidR="00CE037A" w:rsidRPr="0059437D">
        <w:rPr>
          <w:rFonts w:asciiTheme="minorBidi" w:eastAsia="David Libre" w:hAnsiTheme="minorBidi"/>
          <w:sz w:val="24"/>
          <w:szCs w:val="24"/>
        </w:rPr>
        <w:t xml:space="preserve">8-note sequence between two consecutive metronome beats and use equal IPI between notes. </w:t>
      </w:r>
    </w:p>
    <w:p w14:paraId="0BAECA86" w14:textId="32B1CEE7" w:rsidR="00746E9A" w:rsidRPr="00324A84" w:rsidRDefault="00DE454B" w:rsidP="00DE454B">
      <w:pPr>
        <w:spacing w:before="240" w:after="240" w:line="276" w:lineRule="auto"/>
        <w:ind w:firstLine="720"/>
        <w:jc w:val="both"/>
        <w:rPr>
          <w:rFonts w:asciiTheme="minorBidi" w:eastAsia="David Libre" w:hAnsiTheme="minorBidi"/>
          <w:sz w:val="24"/>
          <w:szCs w:val="24"/>
          <w:lang w:val="en-US"/>
        </w:rPr>
      </w:pPr>
      <w:r w:rsidRPr="00DE454B">
        <w:rPr>
          <w:rFonts w:asciiTheme="minorBidi" w:eastAsia="David Libre" w:hAnsiTheme="minorBidi"/>
          <w:sz w:val="24"/>
          <w:szCs w:val="24"/>
          <w:lang w:val="en-US"/>
        </w:rPr>
        <w:t xml:space="preserve">Another measure of learning is the degree of generalization – performance on a similar task under different conditions. In the current study we examined two types of generalization </w:t>
      </w:r>
      <w:proofErr w:type="gramStart"/>
      <w:r w:rsidRPr="00DE454B">
        <w:rPr>
          <w:rFonts w:asciiTheme="minorBidi" w:eastAsia="David Libre" w:hAnsiTheme="minorBidi"/>
          <w:sz w:val="24"/>
          <w:szCs w:val="24"/>
          <w:lang w:val="en-US"/>
        </w:rPr>
        <w:t>through the use of</w:t>
      </w:r>
      <w:proofErr w:type="gramEnd"/>
      <w:r w:rsidRPr="00DE454B">
        <w:rPr>
          <w:rFonts w:asciiTheme="minorBidi" w:eastAsia="David Libre" w:hAnsiTheme="minorBidi"/>
          <w:sz w:val="24"/>
          <w:szCs w:val="24"/>
          <w:lang w:val="en-US"/>
        </w:rPr>
        <w:t xml:space="preserve"> performance evaluation phases before/after training (Figure 1A). During each evaluation phase, participants performed the same </w:t>
      </w:r>
      <w:r w:rsidRPr="00DE454B">
        <w:rPr>
          <w:rFonts w:asciiTheme="minorBidi" w:eastAsia="David Libre" w:hAnsiTheme="minorBidi"/>
          <w:sz w:val="24"/>
          <w:szCs w:val="24"/>
          <w:lang w:val="en-US"/>
        </w:rPr>
        <w:lastRenderedPageBreak/>
        <w:t>note sequence as during training however we removed the metronome cue as external temporal reference and auditory feedback was provided to both ears. Another form of generalization we examined was inter</w:t>
      </w:r>
      <w:r>
        <w:rPr>
          <w:rFonts w:asciiTheme="minorBidi" w:eastAsia="David Libre" w:hAnsiTheme="minorBidi"/>
          <w:sz w:val="24"/>
          <w:szCs w:val="24"/>
          <w:lang w:val="en-US"/>
        </w:rPr>
        <w:t>-</w:t>
      </w:r>
      <w:r w:rsidRPr="00DE454B">
        <w:rPr>
          <w:rFonts w:asciiTheme="minorBidi" w:eastAsia="David Libre" w:hAnsiTheme="minorBidi"/>
          <w:sz w:val="24"/>
          <w:szCs w:val="24"/>
          <w:lang w:val="en-US"/>
        </w:rPr>
        <w:t>manual transfer – i.e., task performance with the non-trained hand. Thus</w:t>
      </w:r>
      <w:r>
        <w:rPr>
          <w:rFonts w:asciiTheme="minorBidi" w:eastAsia="David Libre" w:hAnsiTheme="minorBidi"/>
          <w:sz w:val="24"/>
          <w:szCs w:val="24"/>
          <w:lang w:val="en-US"/>
        </w:rPr>
        <w:t>,</w:t>
      </w:r>
      <w:r w:rsidRPr="00DE454B">
        <w:rPr>
          <w:rFonts w:asciiTheme="minorBidi" w:eastAsia="David Libre" w:hAnsiTheme="minorBidi"/>
          <w:sz w:val="24"/>
          <w:szCs w:val="24"/>
          <w:lang w:val="en-US"/>
        </w:rPr>
        <w:t xml:space="preserve"> each evaluation phase included assessment of both the trained and untrained hands. During each evaluation phase, participants were instructed to execute the note sequence as accurately as possible relative to the reference sequence.</w:t>
      </w:r>
      <w:r>
        <w:rPr>
          <w:rFonts w:asciiTheme="minorBidi" w:eastAsia="David Libre" w:hAnsiTheme="minorBidi"/>
          <w:sz w:val="24"/>
          <w:szCs w:val="24"/>
          <w:lang w:val="en-US"/>
        </w:rPr>
        <w:t xml:space="preserve"> </w:t>
      </w:r>
      <w:r w:rsidR="00292795" w:rsidRPr="0059437D">
        <w:rPr>
          <w:rFonts w:asciiTheme="minorBidi" w:eastAsia="David Libre" w:hAnsiTheme="minorBidi"/>
          <w:sz w:val="24"/>
          <w:szCs w:val="24"/>
          <w:lang w:val="en-US"/>
        </w:rPr>
        <w:t xml:space="preserve">During each evaluation, participants were first </w:t>
      </w:r>
      <w:r w:rsidR="00CA217F" w:rsidRPr="0059437D">
        <w:rPr>
          <w:rFonts w:asciiTheme="minorBidi" w:eastAsia="David Libre" w:hAnsiTheme="minorBidi"/>
          <w:sz w:val="24"/>
          <w:szCs w:val="24"/>
        </w:rPr>
        <w:t>presented with an image of headphones cueing them to listen to 5 repetitions of the 8-note sequence</w:t>
      </w:r>
      <w:r w:rsidR="00002680" w:rsidRPr="0059437D">
        <w:rPr>
          <w:rFonts w:asciiTheme="minorBidi" w:eastAsia="David Libre" w:hAnsiTheme="minorBidi"/>
          <w:sz w:val="24"/>
          <w:szCs w:val="24"/>
          <w:lang w:val="en-US"/>
        </w:rPr>
        <w:t xml:space="preserve"> (same as in the training phase)</w:t>
      </w:r>
      <w:r w:rsidR="00CA217F" w:rsidRPr="0059437D">
        <w:rPr>
          <w:rFonts w:asciiTheme="minorBidi" w:eastAsia="David Libre" w:hAnsiTheme="minorBidi"/>
          <w:sz w:val="24"/>
          <w:szCs w:val="24"/>
        </w:rPr>
        <w:t xml:space="preserve">. </w:t>
      </w:r>
      <w:r w:rsidR="00292795" w:rsidRPr="0059437D">
        <w:rPr>
          <w:rFonts w:asciiTheme="minorBidi" w:eastAsia="David Libre" w:hAnsiTheme="minorBidi"/>
          <w:sz w:val="24"/>
          <w:szCs w:val="24"/>
          <w:lang w:val="en-US"/>
        </w:rPr>
        <w:t>Next</w:t>
      </w:r>
      <w:r w:rsidR="00CA217F" w:rsidRPr="0059437D">
        <w:rPr>
          <w:rFonts w:asciiTheme="minorBidi" w:eastAsia="David Libre" w:hAnsiTheme="minorBidi"/>
          <w:sz w:val="24"/>
          <w:szCs w:val="24"/>
        </w:rPr>
        <w:t xml:space="preserve">, participants were instructed to execute the sequence repeatedly on the MIDI keyboard in a constant rhythm as </w:t>
      </w:r>
      <w:r w:rsidR="0053765D" w:rsidRPr="0059437D">
        <w:rPr>
          <w:rFonts w:asciiTheme="minorBidi" w:eastAsia="David Libre" w:hAnsiTheme="minorBidi"/>
          <w:sz w:val="24"/>
          <w:szCs w:val="24"/>
          <w:lang w:val="en-US"/>
        </w:rPr>
        <w:t>similar</w:t>
      </w:r>
      <w:r w:rsidR="00CA217F" w:rsidRPr="0059437D">
        <w:rPr>
          <w:rFonts w:asciiTheme="minorBidi" w:eastAsia="David Libre" w:hAnsiTheme="minorBidi"/>
          <w:sz w:val="24"/>
          <w:szCs w:val="24"/>
        </w:rPr>
        <w:t xml:space="preserve"> as possible</w:t>
      </w:r>
      <w:r w:rsidR="0053765D" w:rsidRPr="0059437D">
        <w:rPr>
          <w:rFonts w:asciiTheme="minorBidi" w:eastAsia="David Libre" w:hAnsiTheme="minorBidi"/>
          <w:sz w:val="24"/>
          <w:szCs w:val="24"/>
          <w:lang w:val="en-US"/>
        </w:rPr>
        <w:t xml:space="preserve"> to the reference performance</w:t>
      </w:r>
      <w:r w:rsidR="00CA217F" w:rsidRPr="0059437D">
        <w:rPr>
          <w:rFonts w:asciiTheme="minorBidi" w:eastAsia="David Libre" w:hAnsiTheme="minorBidi"/>
          <w:sz w:val="24"/>
          <w:szCs w:val="24"/>
        </w:rPr>
        <w:t xml:space="preserve"> they just heard. The evaluation </w:t>
      </w:r>
      <w:r w:rsidR="006C6D4E" w:rsidRPr="0059437D">
        <w:rPr>
          <w:rFonts w:asciiTheme="minorBidi" w:eastAsia="David Libre" w:hAnsiTheme="minorBidi"/>
          <w:sz w:val="24"/>
          <w:szCs w:val="24"/>
          <w:lang w:val="en-US"/>
        </w:rPr>
        <w:t xml:space="preserve">phase </w:t>
      </w:r>
      <w:r w:rsidR="00CA217F" w:rsidRPr="0059437D">
        <w:rPr>
          <w:rFonts w:asciiTheme="minorBidi" w:eastAsia="David Libre" w:hAnsiTheme="minorBidi"/>
          <w:sz w:val="24"/>
          <w:szCs w:val="24"/>
        </w:rPr>
        <w:t xml:space="preserve">consisted of 4 </w:t>
      </w:r>
      <w:r w:rsidR="008C3E39" w:rsidRPr="0059437D">
        <w:rPr>
          <w:rFonts w:asciiTheme="minorBidi" w:eastAsia="David Libre" w:hAnsiTheme="minorBidi"/>
          <w:sz w:val="24"/>
          <w:szCs w:val="24"/>
        </w:rPr>
        <w:t>blocks</w:t>
      </w:r>
      <w:r w:rsidR="008C3E39" w:rsidRPr="0059437D">
        <w:rPr>
          <w:rFonts w:asciiTheme="minorBidi" w:eastAsia="David Libre" w:hAnsiTheme="minorBidi"/>
          <w:sz w:val="24"/>
          <w:szCs w:val="24"/>
          <w:lang w:val="en-US"/>
        </w:rPr>
        <w:t>;</w:t>
      </w:r>
      <w:r w:rsidR="00CE037A" w:rsidRPr="0059437D">
        <w:rPr>
          <w:rFonts w:asciiTheme="minorBidi" w:eastAsia="David Libre" w:hAnsiTheme="minorBidi"/>
          <w:sz w:val="24"/>
          <w:szCs w:val="24"/>
          <w:lang w:val="en-US"/>
        </w:rPr>
        <w:t xml:space="preserve"> 2 </w:t>
      </w:r>
      <w:r w:rsidR="00292795" w:rsidRPr="0059437D">
        <w:rPr>
          <w:rFonts w:asciiTheme="minorBidi" w:eastAsia="David Libre" w:hAnsiTheme="minorBidi"/>
          <w:sz w:val="24"/>
          <w:szCs w:val="24"/>
          <w:lang w:val="en-US"/>
        </w:rPr>
        <w:t>blocks performed using</w:t>
      </w:r>
      <w:r w:rsidR="00CE037A" w:rsidRPr="0059437D">
        <w:rPr>
          <w:rFonts w:asciiTheme="minorBidi" w:eastAsia="David Libre" w:hAnsiTheme="minorBidi"/>
          <w:sz w:val="24"/>
          <w:szCs w:val="24"/>
          <w:lang w:val="en-US"/>
        </w:rPr>
        <w:t xml:space="preserve"> each hand</w:t>
      </w:r>
      <w:r w:rsidR="00292795" w:rsidRPr="0059437D">
        <w:rPr>
          <w:rFonts w:asciiTheme="minorBidi" w:eastAsia="David Libre" w:hAnsiTheme="minorBidi"/>
          <w:sz w:val="24"/>
          <w:szCs w:val="24"/>
          <w:lang w:val="en-US"/>
        </w:rPr>
        <w:t>.</w:t>
      </w:r>
      <w:r w:rsidR="00CA217F" w:rsidRPr="0059437D">
        <w:rPr>
          <w:rFonts w:asciiTheme="minorBidi" w:eastAsia="David Libre" w:hAnsiTheme="minorBidi"/>
          <w:sz w:val="24"/>
          <w:szCs w:val="24"/>
        </w:rPr>
        <w:t xml:space="preserve"> </w:t>
      </w:r>
      <w:r w:rsidR="00292795" w:rsidRPr="0059437D">
        <w:rPr>
          <w:rFonts w:asciiTheme="minorBidi" w:eastAsia="David Libre" w:hAnsiTheme="minorBidi"/>
          <w:sz w:val="24"/>
          <w:szCs w:val="24"/>
          <w:lang w:val="en-US"/>
        </w:rPr>
        <w:t>E</w:t>
      </w:r>
      <w:r w:rsidR="00CA217F" w:rsidRPr="0059437D">
        <w:rPr>
          <w:rFonts w:asciiTheme="minorBidi" w:eastAsia="David Libre" w:hAnsiTheme="minorBidi"/>
          <w:sz w:val="24"/>
          <w:szCs w:val="24"/>
        </w:rPr>
        <w:t xml:space="preserve">ach block included 5 </w:t>
      </w:r>
      <w:r w:rsidR="009B3F13" w:rsidRPr="0059437D">
        <w:rPr>
          <w:rFonts w:asciiTheme="minorBidi" w:eastAsia="David Libre" w:hAnsiTheme="minorBidi"/>
          <w:sz w:val="24"/>
          <w:szCs w:val="24"/>
          <w:lang w:val="en-US"/>
        </w:rPr>
        <w:t>repetitions</w:t>
      </w:r>
      <w:r w:rsidR="009B3F13" w:rsidRPr="0059437D">
        <w:rPr>
          <w:rFonts w:asciiTheme="minorBidi" w:eastAsia="David Libre" w:hAnsiTheme="minorBidi"/>
          <w:sz w:val="24"/>
          <w:szCs w:val="24"/>
        </w:rPr>
        <w:t xml:space="preserve"> </w:t>
      </w:r>
      <w:r w:rsidR="00CA217F" w:rsidRPr="0059437D">
        <w:rPr>
          <w:rFonts w:asciiTheme="minorBidi" w:eastAsia="David Libre" w:hAnsiTheme="minorBidi"/>
          <w:sz w:val="24"/>
          <w:szCs w:val="24"/>
        </w:rPr>
        <w:t xml:space="preserve">of the 8-note sequence and was followed by 15 seconds of resting period cued by a white screen (see </w:t>
      </w:r>
      <w:r w:rsidR="00DE1156">
        <w:rPr>
          <w:rFonts w:asciiTheme="minorBidi" w:eastAsia="David Libre" w:hAnsiTheme="minorBidi"/>
          <w:sz w:val="24"/>
          <w:szCs w:val="24"/>
          <w:lang w:val="en-US"/>
        </w:rPr>
        <w:t>f</w:t>
      </w:r>
      <w:proofErr w:type="spellStart"/>
      <w:r w:rsidR="00CA217F" w:rsidRPr="0059437D">
        <w:rPr>
          <w:rFonts w:asciiTheme="minorBidi" w:eastAsia="David Libre" w:hAnsiTheme="minorBidi"/>
          <w:sz w:val="24"/>
          <w:szCs w:val="24"/>
        </w:rPr>
        <w:t>ig</w:t>
      </w:r>
      <w:r w:rsidR="00DE1156">
        <w:rPr>
          <w:rFonts w:asciiTheme="minorBidi" w:eastAsia="David Libre" w:hAnsiTheme="minorBidi"/>
          <w:sz w:val="24"/>
          <w:szCs w:val="24"/>
          <w:lang w:val="en-US"/>
        </w:rPr>
        <w:t>ure</w:t>
      </w:r>
      <w:proofErr w:type="spellEnd"/>
      <w:r w:rsidR="00CA217F" w:rsidRPr="0059437D">
        <w:rPr>
          <w:rFonts w:asciiTheme="minorBidi" w:eastAsia="David Libre" w:hAnsiTheme="minorBidi"/>
          <w:sz w:val="24"/>
          <w:szCs w:val="24"/>
        </w:rPr>
        <w:t xml:space="preserve"> </w:t>
      </w:r>
      <w:r w:rsidR="00CE037A" w:rsidRPr="0059437D">
        <w:rPr>
          <w:rFonts w:asciiTheme="minorBidi" w:eastAsia="David Libre" w:hAnsiTheme="minorBidi"/>
          <w:sz w:val="24"/>
          <w:szCs w:val="24"/>
          <w:lang w:val="en-US"/>
        </w:rPr>
        <w:t>1C</w:t>
      </w:r>
      <w:r w:rsidR="00CA217F" w:rsidRPr="0059437D">
        <w:rPr>
          <w:rFonts w:asciiTheme="minorBidi" w:eastAsia="David Libre" w:hAnsiTheme="minorBidi"/>
          <w:sz w:val="24"/>
          <w:szCs w:val="24"/>
        </w:rPr>
        <w:t xml:space="preserve">). </w:t>
      </w:r>
      <w:proofErr w:type="gramStart"/>
      <w:r w:rsidR="007D7184">
        <w:rPr>
          <w:rFonts w:asciiTheme="minorBidi" w:eastAsia="David Libre" w:hAnsiTheme="minorBidi"/>
          <w:sz w:val="24"/>
          <w:szCs w:val="24"/>
          <w:lang w:val="en-US"/>
        </w:rPr>
        <w:t>In order to</w:t>
      </w:r>
      <w:proofErr w:type="gramEnd"/>
      <w:r w:rsidR="007D7184">
        <w:rPr>
          <w:rFonts w:asciiTheme="minorBidi" w:eastAsia="David Libre" w:hAnsiTheme="minorBidi"/>
          <w:sz w:val="24"/>
          <w:szCs w:val="24"/>
          <w:lang w:val="en-US"/>
        </w:rPr>
        <w:t xml:space="preserve"> minimize hand-switching between evaluation/training phases, </w:t>
      </w:r>
      <w:proofErr w:type="spellStart"/>
      <w:r w:rsidR="007D7184">
        <w:rPr>
          <w:rFonts w:asciiTheme="minorBidi" w:eastAsia="David Libre" w:hAnsiTheme="minorBidi"/>
          <w:sz w:val="24"/>
          <w:szCs w:val="24"/>
          <w:lang w:val="en-US"/>
        </w:rPr>
        <w:t>i</w:t>
      </w:r>
      <w:proofErr w:type="spellEnd"/>
      <w:r w:rsidR="007D7184" w:rsidRPr="0059437D">
        <w:rPr>
          <w:rFonts w:asciiTheme="minorBidi" w:eastAsia="David Libre" w:hAnsiTheme="minorBidi"/>
          <w:sz w:val="24"/>
          <w:szCs w:val="24"/>
        </w:rPr>
        <w:t xml:space="preserve">n </w:t>
      </w:r>
      <w:r w:rsidR="00CA217F" w:rsidRPr="0059437D">
        <w:rPr>
          <w:rFonts w:asciiTheme="minorBidi" w:eastAsia="David Libre" w:hAnsiTheme="minorBidi"/>
          <w:sz w:val="24"/>
          <w:szCs w:val="24"/>
        </w:rPr>
        <w:t xml:space="preserve">the pre-training evaluation phase, the first two blocks were performed with the </w:t>
      </w:r>
      <w:r w:rsidR="00D53EB4">
        <w:rPr>
          <w:rFonts w:asciiTheme="minorBidi" w:eastAsia="David Libre" w:hAnsiTheme="minorBidi"/>
          <w:sz w:val="24"/>
          <w:szCs w:val="24"/>
          <w:lang w:val="en-US"/>
        </w:rPr>
        <w:t>u</w:t>
      </w:r>
      <w:r w:rsidR="00F47E69" w:rsidRPr="0059437D">
        <w:rPr>
          <w:rFonts w:asciiTheme="minorBidi" w:eastAsia="David Libre" w:hAnsiTheme="minorBidi"/>
          <w:sz w:val="24"/>
          <w:szCs w:val="24"/>
          <w:lang w:val="en-US"/>
        </w:rPr>
        <w:t>ntrained</w:t>
      </w:r>
      <w:r w:rsidR="00CA217F" w:rsidRPr="0059437D">
        <w:rPr>
          <w:rFonts w:asciiTheme="minorBidi" w:eastAsia="David Libre" w:hAnsiTheme="minorBidi"/>
          <w:sz w:val="24"/>
          <w:szCs w:val="24"/>
        </w:rPr>
        <w:t xml:space="preserve"> hand and the following two blocks were performed with the </w:t>
      </w:r>
      <w:r w:rsidR="00F47E69" w:rsidRPr="0059437D">
        <w:rPr>
          <w:rFonts w:asciiTheme="minorBidi" w:eastAsia="David Libre" w:hAnsiTheme="minorBidi"/>
          <w:sz w:val="24"/>
          <w:szCs w:val="24"/>
          <w:lang w:val="en-US"/>
        </w:rPr>
        <w:t>trained</w:t>
      </w:r>
      <w:r w:rsidR="00CA217F" w:rsidRPr="0059437D">
        <w:rPr>
          <w:rFonts w:asciiTheme="minorBidi" w:eastAsia="David Libre" w:hAnsiTheme="minorBidi"/>
          <w:sz w:val="24"/>
          <w:szCs w:val="24"/>
        </w:rPr>
        <w:t xml:space="preserve"> hand. </w:t>
      </w:r>
      <w:r w:rsidR="007D7184">
        <w:rPr>
          <w:rFonts w:asciiTheme="minorBidi" w:eastAsia="David Libre" w:hAnsiTheme="minorBidi"/>
          <w:sz w:val="24"/>
          <w:szCs w:val="24"/>
          <w:lang w:val="en-US"/>
        </w:rPr>
        <w:t xml:space="preserve">In the </w:t>
      </w:r>
      <w:r w:rsidR="00CA217F" w:rsidRPr="0059437D">
        <w:rPr>
          <w:rFonts w:asciiTheme="minorBidi" w:eastAsia="David Libre" w:hAnsiTheme="minorBidi"/>
          <w:sz w:val="24"/>
          <w:szCs w:val="24"/>
        </w:rPr>
        <w:t>Post-training evaluation</w:t>
      </w:r>
      <w:r w:rsidR="007D7184">
        <w:rPr>
          <w:rFonts w:asciiTheme="minorBidi" w:eastAsia="David Libre" w:hAnsiTheme="minorBidi"/>
          <w:sz w:val="24"/>
          <w:szCs w:val="24"/>
          <w:lang w:val="en-US"/>
        </w:rPr>
        <w:t>, hand order</w:t>
      </w:r>
      <w:r w:rsidR="00CA217F" w:rsidRPr="0059437D">
        <w:rPr>
          <w:rFonts w:asciiTheme="minorBidi" w:eastAsia="David Libre" w:hAnsiTheme="minorBidi"/>
          <w:sz w:val="24"/>
          <w:szCs w:val="24"/>
        </w:rPr>
        <w:t xml:space="preserve"> was reverse</w:t>
      </w:r>
      <w:r w:rsidR="007D7184">
        <w:rPr>
          <w:rFonts w:asciiTheme="minorBidi" w:eastAsia="David Libre" w:hAnsiTheme="minorBidi"/>
          <w:sz w:val="24"/>
          <w:szCs w:val="24"/>
          <w:lang w:val="en-US"/>
        </w:rPr>
        <w:t>d</w:t>
      </w:r>
      <w:r w:rsidR="00CA217F" w:rsidRPr="0059437D">
        <w:rPr>
          <w:rFonts w:asciiTheme="minorBidi" w:eastAsia="David Libre" w:hAnsiTheme="minorBidi"/>
          <w:sz w:val="24"/>
          <w:szCs w:val="24"/>
        </w:rPr>
        <w:t xml:space="preserve"> (see </w:t>
      </w:r>
      <w:r w:rsidR="00DE1156">
        <w:rPr>
          <w:rFonts w:asciiTheme="minorBidi" w:eastAsia="David Libre" w:hAnsiTheme="minorBidi"/>
          <w:sz w:val="24"/>
          <w:szCs w:val="24"/>
          <w:lang w:val="en-US"/>
        </w:rPr>
        <w:t>f</w:t>
      </w:r>
      <w:proofErr w:type="spellStart"/>
      <w:r w:rsidR="00CA217F" w:rsidRPr="0059437D">
        <w:rPr>
          <w:rFonts w:asciiTheme="minorBidi" w:eastAsia="David Libre" w:hAnsiTheme="minorBidi"/>
          <w:sz w:val="24"/>
          <w:szCs w:val="24"/>
        </w:rPr>
        <w:t>ig</w:t>
      </w:r>
      <w:r w:rsidR="00DE1156">
        <w:rPr>
          <w:rFonts w:asciiTheme="minorBidi" w:eastAsia="David Libre" w:hAnsiTheme="minorBidi"/>
          <w:sz w:val="24"/>
          <w:szCs w:val="24"/>
          <w:lang w:val="en-US"/>
        </w:rPr>
        <w:t>ure</w:t>
      </w:r>
      <w:proofErr w:type="spellEnd"/>
      <w:r w:rsidR="00CA217F" w:rsidRPr="0059437D">
        <w:rPr>
          <w:rFonts w:asciiTheme="minorBidi" w:eastAsia="David Libre" w:hAnsiTheme="minorBidi"/>
          <w:sz w:val="24"/>
          <w:szCs w:val="24"/>
        </w:rPr>
        <w:t xml:space="preserve"> 1A). </w:t>
      </w:r>
    </w:p>
    <w:p w14:paraId="42C79E28" w14:textId="1CBD8959" w:rsidR="00746E9A" w:rsidRPr="0059437D" w:rsidRDefault="00B2740B" w:rsidP="00292795">
      <w:pPr>
        <w:spacing w:line="276" w:lineRule="auto"/>
        <w:rPr>
          <w:rFonts w:asciiTheme="minorBidi" w:hAnsiTheme="minorBidi"/>
          <w:b/>
          <w:bCs/>
          <w:sz w:val="24"/>
          <w:szCs w:val="24"/>
          <w:lang w:val="en-US"/>
        </w:rPr>
      </w:pPr>
      <w:r>
        <w:rPr>
          <w:rFonts w:asciiTheme="minorBidi" w:hAnsiTheme="minorBidi"/>
          <w:b/>
          <w:bCs/>
          <w:noProof/>
          <w:sz w:val="24"/>
          <w:szCs w:val="24"/>
          <w:lang w:val="en-US"/>
        </w:rPr>
        <w:drawing>
          <wp:inline distT="0" distB="0" distL="0" distR="0" wp14:anchorId="6897F03A" wp14:editId="1F418F27">
            <wp:extent cx="6076336" cy="36652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8253" cy="3666376"/>
                    </a:xfrm>
                    <a:prstGeom prst="rect">
                      <a:avLst/>
                    </a:prstGeom>
                    <a:noFill/>
                    <a:ln>
                      <a:noFill/>
                    </a:ln>
                  </pic:spPr>
                </pic:pic>
              </a:graphicData>
            </a:graphic>
          </wp:inline>
        </w:drawing>
      </w:r>
    </w:p>
    <w:p w14:paraId="1F5DA2D6" w14:textId="77777777" w:rsidR="00292795" w:rsidRPr="0059437D" w:rsidRDefault="00292795" w:rsidP="00292795">
      <w:pPr>
        <w:spacing w:line="276" w:lineRule="auto"/>
        <w:rPr>
          <w:rFonts w:asciiTheme="minorBidi" w:hAnsiTheme="minorBidi"/>
          <w:b/>
          <w:bCs/>
          <w:sz w:val="24"/>
          <w:szCs w:val="24"/>
          <w:lang w:val="en-US"/>
        </w:rPr>
      </w:pPr>
    </w:p>
    <w:p w14:paraId="3A88F34F" w14:textId="7FC823CD" w:rsidR="00292795" w:rsidRPr="007D7184" w:rsidRDefault="00292795" w:rsidP="003C1AE1">
      <w:pPr>
        <w:spacing w:line="276" w:lineRule="auto"/>
        <w:rPr>
          <w:rFonts w:asciiTheme="minorBidi" w:hAnsiTheme="minorBidi"/>
          <w:sz w:val="24"/>
          <w:szCs w:val="24"/>
          <w:lang w:val="en-US"/>
        </w:rPr>
      </w:pPr>
      <w:r w:rsidRPr="007D7184">
        <w:rPr>
          <w:rFonts w:asciiTheme="minorBidi" w:hAnsiTheme="minorBidi"/>
          <w:b/>
          <w:bCs/>
          <w:sz w:val="24"/>
          <w:szCs w:val="24"/>
        </w:rPr>
        <w:t xml:space="preserve">Figure </w:t>
      </w:r>
      <w:r w:rsidRPr="007D7184">
        <w:rPr>
          <w:rFonts w:asciiTheme="minorBidi" w:hAnsiTheme="minorBidi"/>
          <w:b/>
          <w:bCs/>
          <w:sz w:val="24"/>
          <w:szCs w:val="24"/>
          <w:lang w:val="en-US"/>
        </w:rPr>
        <w:t>1</w:t>
      </w:r>
      <w:r w:rsidRPr="007D7184">
        <w:rPr>
          <w:rFonts w:asciiTheme="minorBidi" w:hAnsiTheme="minorBidi"/>
          <w:sz w:val="24"/>
          <w:szCs w:val="24"/>
        </w:rPr>
        <w:t>:</w:t>
      </w:r>
      <w:r w:rsidRPr="0059437D">
        <w:rPr>
          <w:rFonts w:asciiTheme="minorBidi" w:hAnsiTheme="minorBidi"/>
          <w:sz w:val="24"/>
          <w:szCs w:val="24"/>
        </w:rPr>
        <w:t xml:space="preserve"> </w:t>
      </w:r>
      <w:r w:rsidR="00F540B0">
        <w:rPr>
          <w:rFonts w:asciiTheme="minorBidi" w:hAnsiTheme="minorBidi"/>
          <w:sz w:val="24"/>
          <w:szCs w:val="24"/>
          <w:lang w:val="en-US"/>
        </w:rPr>
        <w:t>Experiment design. A – experiment timeline</w:t>
      </w:r>
      <w:r w:rsidR="00D53EB4">
        <w:rPr>
          <w:rFonts w:asciiTheme="minorBidi" w:hAnsiTheme="minorBidi"/>
          <w:sz w:val="24"/>
          <w:szCs w:val="24"/>
          <w:lang w:val="en-US"/>
        </w:rPr>
        <w:t xml:space="preserve"> (example </w:t>
      </w:r>
      <w:r w:rsidR="00EA7F0D">
        <w:rPr>
          <w:rFonts w:asciiTheme="minorBidi" w:hAnsiTheme="minorBidi"/>
          <w:sz w:val="24"/>
          <w:szCs w:val="24"/>
          <w:lang w:val="en-US"/>
        </w:rPr>
        <w:t>for</w:t>
      </w:r>
      <w:r w:rsidR="00920A4B">
        <w:rPr>
          <w:rFonts w:asciiTheme="minorBidi" w:hAnsiTheme="minorBidi"/>
          <w:sz w:val="24"/>
          <w:szCs w:val="24"/>
          <w:lang w:val="en-US"/>
        </w:rPr>
        <w:t xml:space="preserve"> right-hand training</w:t>
      </w:r>
      <w:r w:rsidR="00EA7F0D">
        <w:rPr>
          <w:rFonts w:asciiTheme="minorBidi" w:hAnsiTheme="minorBidi"/>
          <w:sz w:val="24"/>
          <w:szCs w:val="24"/>
          <w:lang w:val="en-US"/>
        </w:rPr>
        <w:t xml:space="preserve"> groups</w:t>
      </w:r>
      <w:r w:rsidR="00920A4B">
        <w:rPr>
          <w:rFonts w:asciiTheme="minorBidi" w:hAnsiTheme="minorBidi"/>
          <w:sz w:val="24"/>
          <w:szCs w:val="24"/>
          <w:lang w:val="en-US"/>
        </w:rPr>
        <w:t>)</w:t>
      </w:r>
      <w:r w:rsidR="00F540B0">
        <w:rPr>
          <w:rFonts w:asciiTheme="minorBidi" w:hAnsiTheme="minorBidi"/>
          <w:sz w:val="24"/>
          <w:szCs w:val="24"/>
          <w:lang w:val="en-US"/>
        </w:rPr>
        <w:t>. B – training block. P</w:t>
      </w:r>
      <w:r w:rsidR="006C122C">
        <w:rPr>
          <w:rFonts w:asciiTheme="minorBidi" w:hAnsiTheme="minorBidi"/>
          <w:sz w:val="24"/>
          <w:szCs w:val="24"/>
          <w:lang w:val="en-US"/>
        </w:rPr>
        <w:t>a</w:t>
      </w:r>
      <w:r w:rsidR="00F540B0">
        <w:rPr>
          <w:rFonts w:asciiTheme="minorBidi" w:hAnsiTheme="minorBidi"/>
          <w:sz w:val="24"/>
          <w:szCs w:val="24"/>
          <w:lang w:val="en-US"/>
        </w:rPr>
        <w:t>rticipa</w:t>
      </w:r>
      <w:r w:rsidR="00595D0D">
        <w:rPr>
          <w:rFonts w:asciiTheme="minorBidi" w:hAnsiTheme="minorBidi"/>
          <w:sz w:val="24"/>
          <w:szCs w:val="24"/>
          <w:lang w:val="en-US"/>
        </w:rPr>
        <w:t>n</w:t>
      </w:r>
      <w:r w:rsidR="00F540B0">
        <w:rPr>
          <w:rFonts w:asciiTheme="minorBidi" w:hAnsiTheme="minorBidi"/>
          <w:sz w:val="24"/>
          <w:szCs w:val="24"/>
          <w:lang w:val="en-US"/>
        </w:rPr>
        <w:t xml:space="preserve">ts were requested to play the sequence as accurately as </w:t>
      </w:r>
      <w:r w:rsidR="00EA7F0D">
        <w:rPr>
          <w:rFonts w:asciiTheme="minorBidi" w:hAnsiTheme="minorBidi"/>
          <w:sz w:val="24"/>
          <w:szCs w:val="24"/>
          <w:lang w:val="en-US"/>
        </w:rPr>
        <w:t>possible</w:t>
      </w:r>
      <w:r w:rsidR="00F540B0">
        <w:rPr>
          <w:rFonts w:asciiTheme="minorBidi" w:hAnsiTheme="minorBidi"/>
          <w:sz w:val="24"/>
          <w:szCs w:val="24"/>
          <w:lang w:val="en-US"/>
        </w:rPr>
        <w:t xml:space="preserve"> </w:t>
      </w:r>
      <w:r w:rsidR="00EA7F0D">
        <w:rPr>
          <w:rFonts w:asciiTheme="minorBidi" w:hAnsiTheme="minorBidi"/>
          <w:sz w:val="24"/>
          <w:szCs w:val="24"/>
          <w:lang w:val="en-US"/>
        </w:rPr>
        <w:t>between consecutive</w:t>
      </w:r>
      <w:r w:rsidR="00F540B0">
        <w:rPr>
          <w:rFonts w:asciiTheme="minorBidi" w:hAnsiTheme="minorBidi"/>
          <w:sz w:val="24"/>
          <w:szCs w:val="24"/>
          <w:lang w:val="en-US"/>
        </w:rPr>
        <w:t xml:space="preserve"> metronome </w:t>
      </w:r>
      <w:proofErr w:type="gramStart"/>
      <w:r w:rsidR="00F540B0">
        <w:rPr>
          <w:rFonts w:asciiTheme="minorBidi" w:hAnsiTheme="minorBidi"/>
          <w:sz w:val="24"/>
          <w:szCs w:val="24"/>
          <w:lang w:val="en-US"/>
        </w:rPr>
        <w:t>b</w:t>
      </w:r>
      <w:r w:rsidR="00EA7F0D">
        <w:rPr>
          <w:rFonts w:asciiTheme="minorBidi" w:hAnsiTheme="minorBidi"/>
          <w:sz w:val="24"/>
          <w:szCs w:val="24"/>
          <w:lang w:val="en-US"/>
        </w:rPr>
        <w:t>ea</w:t>
      </w:r>
      <w:r w:rsidR="00F540B0">
        <w:rPr>
          <w:rFonts w:asciiTheme="minorBidi" w:hAnsiTheme="minorBidi"/>
          <w:sz w:val="24"/>
          <w:szCs w:val="24"/>
          <w:lang w:val="en-US"/>
        </w:rPr>
        <w:t>ts .</w:t>
      </w:r>
      <w:proofErr w:type="gramEnd"/>
      <w:r w:rsidR="00F540B0">
        <w:rPr>
          <w:rFonts w:asciiTheme="minorBidi" w:hAnsiTheme="minorBidi"/>
          <w:sz w:val="24"/>
          <w:szCs w:val="24"/>
          <w:lang w:val="en-US"/>
        </w:rPr>
        <w:t xml:space="preserve"> Auditory feedback </w:t>
      </w:r>
      <w:r w:rsidR="00595D0D">
        <w:rPr>
          <w:rFonts w:asciiTheme="minorBidi" w:hAnsiTheme="minorBidi"/>
          <w:sz w:val="24"/>
          <w:szCs w:val="24"/>
          <w:lang w:val="en-US"/>
        </w:rPr>
        <w:t xml:space="preserve">of </w:t>
      </w:r>
      <w:r w:rsidR="003C1AE1">
        <w:rPr>
          <w:rFonts w:asciiTheme="minorBidi" w:hAnsiTheme="minorBidi"/>
          <w:sz w:val="24"/>
          <w:szCs w:val="24"/>
          <w:lang w:val="en-US"/>
        </w:rPr>
        <w:t xml:space="preserve">generated </w:t>
      </w:r>
      <w:r w:rsidR="00595D0D">
        <w:rPr>
          <w:rFonts w:asciiTheme="minorBidi" w:hAnsiTheme="minorBidi"/>
          <w:sz w:val="24"/>
          <w:szCs w:val="24"/>
          <w:lang w:val="en-US"/>
        </w:rPr>
        <w:t xml:space="preserve">notes and metronome </w:t>
      </w:r>
      <w:r w:rsidR="00F540B0">
        <w:rPr>
          <w:rFonts w:asciiTheme="minorBidi" w:hAnsiTheme="minorBidi"/>
          <w:sz w:val="24"/>
          <w:szCs w:val="24"/>
          <w:lang w:val="en-US"/>
        </w:rPr>
        <w:t>w</w:t>
      </w:r>
      <w:r w:rsidR="00595D0D">
        <w:rPr>
          <w:rFonts w:asciiTheme="minorBidi" w:hAnsiTheme="minorBidi"/>
          <w:sz w:val="24"/>
          <w:szCs w:val="24"/>
          <w:lang w:val="en-US"/>
        </w:rPr>
        <w:t>as</w:t>
      </w:r>
      <w:r w:rsidR="00F540B0">
        <w:rPr>
          <w:rFonts w:asciiTheme="minorBidi" w:hAnsiTheme="minorBidi"/>
          <w:sz w:val="24"/>
          <w:szCs w:val="24"/>
          <w:lang w:val="en-US"/>
        </w:rPr>
        <w:t xml:space="preserve"> provided to one ear</w:t>
      </w:r>
      <w:r w:rsidR="00EA7F0D">
        <w:rPr>
          <w:rFonts w:asciiTheme="minorBidi" w:hAnsiTheme="minorBidi"/>
          <w:sz w:val="24"/>
          <w:szCs w:val="24"/>
          <w:lang w:val="en-US"/>
        </w:rPr>
        <w:t xml:space="preserve"> (</w:t>
      </w:r>
      <w:r w:rsidR="00595D0D">
        <w:rPr>
          <w:rFonts w:asciiTheme="minorBidi" w:hAnsiTheme="minorBidi"/>
          <w:sz w:val="24"/>
          <w:szCs w:val="24"/>
          <w:lang w:val="en-US"/>
        </w:rPr>
        <w:t xml:space="preserve">either left or </w:t>
      </w:r>
      <w:r w:rsidR="00EA7F0D">
        <w:rPr>
          <w:rFonts w:asciiTheme="minorBidi" w:hAnsiTheme="minorBidi"/>
          <w:sz w:val="24"/>
          <w:szCs w:val="24"/>
          <w:lang w:val="en-US"/>
        </w:rPr>
        <w:t>right) according to group assignment</w:t>
      </w:r>
      <w:r w:rsidR="00F540B0">
        <w:rPr>
          <w:rFonts w:asciiTheme="minorBidi" w:hAnsiTheme="minorBidi"/>
          <w:sz w:val="24"/>
          <w:szCs w:val="24"/>
          <w:lang w:val="en-US"/>
        </w:rPr>
        <w:t xml:space="preserve">. C – evaluation block. Participants </w:t>
      </w:r>
      <w:r w:rsidR="00F540B0">
        <w:rPr>
          <w:rFonts w:asciiTheme="minorBidi" w:hAnsiTheme="minorBidi"/>
          <w:sz w:val="24"/>
          <w:szCs w:val="24"/>
          <w:lang w:val="en-US"/>
        </w:rPr>
        <w:lastRenderedPageBreak/>
        <w:t xml:space="preserve">were requested to execute the sequence as accurately as </w:t>
      </w:r>
      <w:r w:rsidR="00EA7F0D">
        <w:rPr>
          <w:rFonts w:asciiTheme="minorBidi" w:hAnsiTheme="minorBidi"/>
          <w:sz w:val="24"/>
          <w:szCs w:val="24"/>
          <w:lang w:val="en-US"/>
        </w:rPr>
        <w:t>possible</w:t>
      </w:r>
      <w:r w:rsidR="00F540B0">
        <w:rPr>
          <w:rFonts w:asciiTheme="minorBidi" w:hAnsiTheme="minorBidi"/>
          <w:sz w:val="24"/>
          <w:szCs w:val="24"/>
          <w:lang w:val="en-US"/>
        </w:rPr>
        <w:t xml:space="preserve">, relative to </w:t>
      </w:r>
      <w:r w:rsidR="003C1AE1">
        <w:rPr>
          <w:rFonts w:asciiTheme="minorBidi" w:hAnsiTheme="minorBidi"/>
          <w:sz w:val="24"/>
          <w:szCs w:val="24"/>
          <w:lang w:val="en-US"/>
        </w:rPr>
        <w:t xml:space="preserve">the same </w:t>
      </w:r>
      <w:r w:rsidR="00F540B0">
        <w:rPr>
          <w:rFonts w:asciiTheme="minorBidi" w:hAnsiTheme="minorBidi"/>
          <w:sz w:val="24"/>
          <w:szCs w:val="24"/>
          <w:lang w:val="en-US"/>
        </w:rPr>
        <w:t xml:space="preserve">reference sequence. During evaluation no metronome </w:t>
      </w:r>
      <w:r w:rsidR="006C122C">
        <w:rPr>
          <w:rFonts w:asciiTheme="minorBidi" w:hAnsiTheme="minorBidi"/>
          <w:sz w:val="24"/>
          <w:szCs w:val="24"/>
          <w:lang w:val="en-US"/>
        </w:rPr>
        <w:t xml:space="preserve">cue </w:t>
      </w:r>
      <w:r w:rsidR="00F540B0">
        <w:rPr>
          <w:rFonts w:asciiTheme="minorBidi" w:hAnsiTheme="minorBidi"/>
          <w:sz w:val="24"/>
          <w:szCs w:val="24"/>
          <w:lang w:val="en-US"/>
        </w:rPr>
        <w:t xml:space="preserve">was </w:t>
      </w:r>
      <w:r w:rsidR="006C122C">
        <w:rPr>
          <w:rFonts w:asciiTheme="minorBidi" w:hAnsiTheme="minorBidi"/>
          <w:sz w:val="24"/>
          <w:szCs w:val="24"/>
          <w:lang w:val="en-US"/>
        </w:rPr>
        <w:t>provided</w:t>
      </w:r>
      <w:r w:rsidR="00F540B0">
        <w:rPr>
          <w:rFonts w:asciiTheme="minorBidi" w:hAnsiTheme="minorBidi"/>
          <w:sz w:val="24"/>
          <w:szCs w:val="24"/>
          <w:lang w:val="en-US"/>
        </w:rPr>
        <w:t>, and auditory feedback was delivered binaurally.</w:t>
      </w:r>
    </w:p>
    <w:p w14:paraId="57734111" w14:textId="77777777" w:rsidR="00292795" w:rsidRPr="0059437D" w:rsidRDefault="00292795" w:rsidP="00EE3AAC">
      <w:pPr>
        <w:spacing w:line="276" w:lineRule="auto"/>
        <w:ind w:firstLine="720"/>
        <w:rPr>
          <w:rFonts w:asciiTheme="minorBidi" w:hAnsiTheme="minorBidi"/>
          <w:b/>
          <w:bCs/>
          <w:sz w:val="24"/>
          <w:szCs w:val="24"/>
          <w:lang w:val="en-US"/>
        </w:rPr>
      </w:pPr>
    </w:p>
    <w:p w14:paraId="11ECFD5F" w14:textId="7F78E8D1" w:rsidR="00AF3FC1" w:rsidRPr="0059437D" w:rsidRDefault="00AF3FC1">
      <w:pPr>
        <w:rPr>
          <w:rFonts w:asciiTheme="minorBidi" w:hAnsiTheme="minorBidi"/>
          <w:b/>
          <w:bCs/>
          <w:sz w:val="24"/>
          <w:szCs w:val="24"/>
          <w:lang w:val="en-US"/>
        </w:rPr>
      </w:pPr>
      <w:r w:rsidRPr="0059437D">
        <w:rPr>
          <w:rFonts w:asciiTheme="minorBidi" w:hAnsiTheme="minorBidi"/>
          <w:b/>
          <w:bCs/>
          <w:sz w:val="24"/>
          <w:szCs w:val="24"/>
          <w:lang w:val="en-US"/>
        </w:rPr>
        <w:t>Data preprocessing and analysis:</w:t>
      </w:r>
    </w:p>
    <w:p w14:paraId="7B35C6C2" w14:textId="070FE65B" w:rsidR="00AF3FC1" w:rsidRPr="0059437D" w:rsidRDefault="00C37E6B" w:rsidP="003C1AE1">
      <w:pPr>
        <w:spacing w:line="276" w:lineRule="auto"/>
        <w:rPr>
          <w:rFonts w:asciiTheme="minorBidi" w:hAnsiTheme="minorBidi"/>
          <w:sz w:val="24"/>
          <w:szCs w:val="24"/>
          <w:lang w:val="en-US"/>
        </w:rPr>
      </w:pPr>
      <w:r w:rsidRPr="0059437D">
        <w:rPr>
          <w:rFonts w:asciiTheme="minorBidi" w:hAnsiTheme="minorBidi"/>
          <w:sz w:val="24"/>
          <w:szCs w:val="24"/>
          <w:lang w:val="en-US"/>
        </w:rPr>
        <w:tab/>
      </w:r>
      <w:proofErr w:type="gramStart"/>
      <w:r w:rsidR="0088595B" w:rsidRPr="0059437D">
        <w:rPr>
          <w:rFonts w:asciiTheme="minorBidi" w:hAnsiTheme="minorBidi"/>
          <w:sz w:val="24"/>
          <w:szCs w:val="24"/>
          <w:lang w:val="en-US"/>
        </w:rPr>
        <w:t>In order to</w:t>
      </w:r>
      <w:proofErr w:type="gramEnd"/>
      <w:r w:rsidR="0088595B" w:rsidRPr="0059437D">
        <w:rPr>
          <w:rFonts w:asciiTheme="minorBidi" w:hAnsiTheme="minorBidi"/>
          <w:sz w:val="24"/>
          <w:szCs w:val="24"/>
          <w:lang w:val="en-US"/>
        </w:rPr>
        <w:t xml:space="preserve"> compare </w:t>
      </w:r>
      <w:r w:rsidR="00964448" w:rsidRPr="0059437D">
        <w:rPr>
          <w:rFonts w:asciiTheme="minorBidi" w:hAnsiTheme="minorBidi"/>
          <w:sz w:val="24"/>
          <w:szCs w:val="24"/>
          <w:lang w:val="en-US"/>
        </w:rPr>
        <w:t>sequence playing performance between the four training groups, we calculated two dependent measures f</w:t>
      </w:r>
      <w:r w:rsidRPr="0059437D">
        <w:rPr>
          <w:rFonts w:asciiTheme="minorBidi" w:hAnsiTheme="minorBidi"/>
          <w:sz w:val="24"/>
          <w:szCs w:val="24"/>
          <w:lang w:val="en-US"/>
        </w:rPr>
        <w:t>rom each participants’ data: inter-press-interval (IPI)</w:t>
      </w:r>
      <w:r w:rsidR="00964448" w:rsidRPr="0059437D">
        <w:rPr>
          <w:rFonts w:asciiTheme="minorBidi" w:hAnsiTheme="minorBidi"/>
          <w:sz w:val="24"/>
          <w:szCs w:val="24"/>
          <w:lang w:val="en-US"/>
        </w:rPr>
        <w:t xml:space="preserve"> and number of errors</w:t>
      </w:r>
      <w:r w:rsidRPr="0059437D">
        <w:rPr>
          <w:rFonts w:asciiTheme="minorBidi" w:hAnsiTheme="minorBidi"/>
          <w:sz w:val="24"/>
          <w:szCs w:val="24"/>
          <w:lang w:val="en-US"/>
        </w:rPr>
        <w:t xml:space="preserve">. IPI was defined as the time between the initiation of one note and the initiation of the next note. For each </w:t>
      </w:r>
      <w:r w:rsidR="00CF16FB" w:rsidRPr="0059437D">
        <w:rPr>
          <w:rFonts w:asciiTheme="minorBidi" w:hAnsiTheme="minorBidi"/>
          <w:sz w:val="24"/>
          <w:szCs w:val="24"/>
          <w:lang w:val="en-US"/>
        </w:rPr>
        <w:t>IPI we calculated its absolute difference from 300ms (perfect performance; delta IPI).</w:t>
      </w:r>
      <w:r w:rsidR="00964448" w:rsidRPr="0059437D">
        <w:rPr>
          <w:rFonts w:asciiTheme="minorBidi" w:hAnsiTheme="minorBidi"/>
          <w:sz w:val="24"/>
          <w:szCs w:val="24"/>
          <w:lang w:val="en-US"/>
        </w:rPr>
        <w:t xml:space="preserve"> Error </w:t>
      </w:r>
      <w:r w:rsidR="003C1AE1">
        <w:rPr>
          <w:rFonts w:asciiTheme="minorBidi" w:hAnsiTheme="minorBidi"/>
          <w:sz w:val="24"/>
          <w:szCs w:val="24"/>
          <w:lang w:val="en-US"/>
        </w:rPr>
        <w:t>notes</w:t>
      </w:r>
      <w:r w:rsidR="003C1AE1" w:rsidRPr="0059437D">
        <w:rPr>
          <w:rFonts w:asciiTheme="minorBidi" w:hAnsiTheme="minorBidi"/>
          <w:sz w:val="24"/>
          <w:szCs w:val="24"/>
          <w:lang w:val="en-US"/>
        </w:rPr>
        <w:t xml:space="preserve"> </w:t>
      </w:r>
      <w:r w:rsidR="00964448" w:rsidRPr="0059437D">
        <w:rPr>
          <w:rFonts w:asciiTheme="minorBidi" w:hAnsiTheme="minorBidi"/>
          <w:sz w:val="24"/>
          <w:szCs w:val="24"/>
          <w:lang w:val="en-US"/>
        </w:rPr>
        <w:t>were defined as pressing the wrong key with respect to the correct sequence</w:t>
      </w:r>
      <w:r w:rsidR="003C1AE1">
        <w:rPr>
          <w:rFonts w:asciiTheme="minorBidi" w:hAnsiTheme="minorBidi"/>
          <w:sz w:val="24"/>
          <w:szCs w:val="24"/>
          <w:lang w:val="en-US"/>
        </w:rPr>
        <w:t xml:space="preserve"> or notes with </w:t>
      </w:r>
      <w:r w:rsidR="00964448" w:rsidRPr="0059437D">
        <w:rPr>
          <w:rFonts w:asciiTheme="minorBidi" w:hAnsiTheme="minorBidi"/>
          <w:sz w:val="24"/>
          <w:szCs w:val="24"/>
          <w:lang w:val="en-US"/>
        </w:rPr>
        <w:t xml:space="preserve">IPI greater than 1s. </w:t>
      </w:r>
      <w:r w:rsidR="00CF16FB" w:rsidRPr="0059437D">
        <w:rPr>
          <w:rFonts w:asciiTheme="minorBidi" w:hAnsiTheme="minorBidi"/>
          <w:sz w:val="24"/>
          <w:szCs w:val="24"/>
          <w:lang w:val="en-US"/>
        </w:rPr>
        <w:t xml:space="preserve"> For each block of each participant</w:t>
      </w:r>
      <w:r w:rsidR="004B6E2B" w:rsidRPr="0059437D">
        <w:rPr>
          <w:rFonts w:asciiTheme="minorBidi" w:hAnsiTheme="minorBidi"/>
          <w:sz w:val="24"/>
          <w:szCs w:val="24"/>
          <w:lang w:val="en-US"/>
        </w:rPr>
        <w:t xml:space="preserve"> (</w:t>
      </w:r>
      <w:r w:rsidR="003C1AE1">
        <w:rPr>
          <w:rFonts w:asciiTheme="minorBidi" w:hAnsiTheme="minorBidi"/>
          <w:sz w:val="24"/>
          <w:szCs w:val="24"/>
          <w:lang w:val="en-US"/>
        </w:rPr>
        <w:t xml:space="preserve">total of </w:t>
      </w:r>
      <w:r w:rsidR="004B6E2B" w:rsidRPr="0059437D">
        <w:rPr>
          <w:rFonts w:asciiTheme="minorBidi" w:hAnsiTheme="minorBidi"/>
          <w:sz w:val="24"/>
          <w:szCs w:val="24"/>
          <w:lang w:val="en-US"/>
        </w:rPr>
        <w:t>40 key presses/39 IPIs)</w:t>
      </w:r>
      <w:r w:rsidR="00CF16FB" w:rsidRPr="0059437D">
        <w:rPr>
          <w:rFonts w:asciiTheme="minorBidi" w:hAnsiTheme="minorBidi"/>
          <w:sz w:val="24"/>
          <w:szCs w:val="24"/>
          <w:lang w:val="en-US"/>
        </w:rPr>
        <w:t xml:space="preserve">, we </w:t>
      </w:r>
      <w:r w:rsidR="004B6E2B" w:rsidRPr="0059437D">
        <w:rPr>
          <w:rFonts w:asciiTheme="minorBidi" w:hAnsiTheme="minorBidi"/>
          <w:sz w:val="24"/>
          <w:szCs w:val="24"/>
          <w:lang w:val="en-US"/>
        </w:rPr>
        <w:t xml:space="preserve">calculated </w:t>
      </w:r>
      <w:r w:rsidR="00CF16FB" w:rsidRPr="0059437D">
        <w:rPr>
          <w:rFonts w:asciiTheme="minorBidi" w:hAnsiTheme="minorBidi"/>
          <w:sz w:val="24"/>
          <w:szCs w:val="24"/>
          <w:lang w:val="en-US"/>
        </w:rPr>
        <w:t xml:space="preserve">the median delta IPI </w:t>
      </w:r>
      <w:r w:rsidR="004B6E2B" w:rsidRPr="0059437D">
        <w:rPr>
          <w:rFonts w:asciiTheme="minorBidi" w:hAnsiTheme="minorBidi"/>
          <w:sz w:val="24"/>
          <w:szCs w:val="24"/>
          <w:lang w:val="en-US"/>
        </w:rPr>
        <w:t xml:space="preserve">across </w:t>
      </w:r>
      <w:r w:rsidR="00CF16FB" w:rsidRPr="0059437D">
        <w:rPr>
          <w:rFonts w:asciiTheme="minorBidi" w:hAnsiTheme="minorBidi"/>
          <w:sz w:val="24"/>
          <w:szCs w:val="24"/>
          <w:lang w:val="en-US"/>
        </w:rPr>
        <w:t>correct note</w:t>
      </w:r>
      <w:r w:rsidR="004B6E2B" w:rsidRPr="0059437D">
        <w:rPr>
          <w:rFonts w:asciiTheme="minorBidi" w:hAnsiTheme="minorBidi"/>
          <w:sz w:val="24"/>
          <w:szCs w:val="24"/>
          <w:lang w:val="en-US"/>
        </w:rPr>
        <w:t xml:space="preserve"> pair</w:t>
      </w:r>
      <w:r w:rsidR="00CF16FB" w:rsidRPr="0059437D">
        <w:rPr>
          <w:rFonts w:asciiTheme="minorBidi" w:hAnsiTheme="minorBidi"/>
          <w:sz w:val="24"/>
          <w:szCs w:val="24"/>
          <w:lang w:val="en-US"/>
        </w:rPr>
        <w:t>s</w:t>
      </w:r>
      <w:r w:rsidR="00A04D58" w:rsidRPr="0059437D">
        <w:rPr>
          <w:rFonts w:asciiTheme="minorBidi" w:hAnsiTheme="minorBidi"/>
          <w:sz w:val="24"/>
          <w:szCs w:val="24"/>
          <w:lang w:val="en-US"/>
        </w:rPr>
        <w:t>,</w:t>
      </w:r>
      <w:r w:rsidR="00CF16FB" w:rsidRPr="0059437D">
        <w:rPr>
          <w:rFonts w:asciiTheme="minorBidi" w:hAnsiTheme="minorBidi"/>
          <w:sz w:val="24"/>
          <w:szCs w:val="24"/>
          <w:lang w:val="en-US"/>
        </w:rPr>
        <w:t xml:space="preserve"> </w:t>
      </w:r>
      <w:r w:rsidR="00A04D58" w:rsidRPr="0059437D">
        <w:rPr>
          <w:rFonts w:asciiTheme="minorBidi" w:hAnsiTheme="minorBidi"/>
          <w:sz w:val="24"/>
          <w:szCs w:val="24"/>
          <w:lang w:val="en-US"/>
        </w:rPr>
        <w:t>as the representative IPI of the block</w:t>
      </w:r>
      <w:r w:rsidR="00CF16FB" w:rsidRPr="0059437D">
        <w:rPr>
          <w:rFonts w:asciiTheme="minorBidi" w:hAnsiTheme="minorBidi"/>
          <w:sz w:val="24"/>
          <w:szCs w:val="24"/>
          <w:lang w:val="en-US"/>
        </w:rPr>
        <w:t>.</w:t>
      </w:r>
      <w:r w:rsidR="009C338A" w:rsidRPr="0059437D">
        <w:rPr>
          <w:rFonts w:asciiTheme="minorBidi" w:hAnsiTheme="minorBidi"/>
          <w:sz w:val="24"/>
          <w:szCs w:val="24"/>
          <w:lang w:val="en-US"/>
        </w:rPr>
        <w:t xml:space="preserve"> Data from blocks with 20 or more errors was discarded from analysis</w:t>
      </w:r>
      <w:r w:rsidR="002223ED">
        <w:rPr>
          <w:rFonts w:asciiTheme="minorBidi" w:hAnsiTheme="minorBidi"/>
          <w:sz w:val="24"/>
          <w:szCs w:val="24"/>
          <w:lang w:val="en-US"/>
        </w:rPr>
        <w:t>.</w:t>
      </w:r>
      <w:r w:rsidR="009C338A" w:rsidRPr="0059437D">
        <w:rPr>
          <w:rFonts w:asciiTheme="minorBidi" w:hAnsiTheme="minorBidi"/>
          <w:sz w:val="24"/>
          <w:szCs w:val="24"/>
          <w:lang w:val="en-US"/>
        </w:rPr>
        <w:t xml:space="preserve"> </w:t>
      </w:r>
      <w:r w:rsidR="002223ED" w:rsidRPr="0059437D">
        <w:rPr>
          <w:rFonts w:asciiTheme="minorBidi" w:hAnsiTheme="minorBidi"/>
          <w:sz w:val="24"/>
          <w:szCs w:val="24"/>
          <w:lang w:val="en-US"/>
        </w:rPr>
        <w:t xml:space="preserve">Participants with more than 10 discarded blocks in the training session (out of 40 total) were discarded from analysis (total of 3 participants, 2 in the left- hand ipsilateral ear group and 1 in the left- hand contralateral ear group). </w:t>
      </w:r>
      <w:r w:rsidR="002223ED">
        <w:rPr>
          <w:rFonts w:asciiTheme="minorBidi" w:hAnsiTheme="minorBidi"/>
          <w:sz w:val="24"/>
          <w:szCs w:val="24"/>
          <w:lang w:val="en-US"/>
        </w:rPr>
        <w:t xml:space="preserve">Participants with less than 10 discarded blocks remained in analysis, considering only their valid blocks </w:t>
      </w:r>
      <w:r w:rsidR="009C338A" w:rsidRPr="0059437D">
        <w:rPr>
          <w:rFonts w:asciiTheme="minorBidi" w:hAnsiTheme="minorBidi"/>
          <w:sz w:val="24"/>
          <w:szCs w:val="24"/>
          <w:lang w:val="en-US"/>
        </w:rPr>
        <w:t>(</w:t>
      </w:r>
      <w:r w:rsidR="00AD3733" w:rsidRPr="0059437D">
        <w:rPr>
          <w:rFonts w:asciiTheme="minorBidi" w:hAnsiTheme="minorBidi"/>
          <w:sz w:val="24"/>
          <w:szCs w:val="24"/>
          <w:lang w:val="en-US"/>
        </w:rPr>
        <w:t xml:space="preserve">total of 12 </w:t>
      </w:r>
      <w:r w:rsidR="002223ED">
        <w:rPr>
          <w:rFonts w:asciiTheme="minorBidi" w:hAnsiTheme="minorBidi"/>
          <w:sz w:val="24"/>
          <w:szCs w:val="24"/>
          <w:lang w:val="en-US"/>
        </w:rPr>
        <w:t xml:space="preserve">discarded </w:t>
      </w:r>
      <w:r w:rsidR="00AD3733" w:rsidRPr="0059437D">
        <w:rPr>
          <w:rFonts w:asciiTheme="minorBidi" w:hAnsiTheme="minorBidi"/>
          <w:sz w:val="24"/>
          <w:szCs w:val="24"/>
          <w:lang w:val="en-US"/>
        </w:rPr>
        <w:t xml:space="preserve">blocks </w:t>
      </w:r>
      <w:r w:rsidR="007025C3" w:rsidRPr="0059437D">
        <w:rPr>
          <w:rFonts w:asciiTheme="minorBidi" w:hAnsiTheme="minorBidi"/>
          <w:sz w:val="24"/>
          <w:szCs w:val="24"/>
          <w:lang w:val="en-US"/>
        </w:rPr>
        <w:t>from 6 participants</w:t>
      </w:r>
      <w:r w:rsidR="002223ED">
        <w:rPr>
          <w:rFonts w:asciiTheme="minorBidi" w:hAnsiTheme="minorBidi"/>
          <w:sz w:val="24"/>
          <w:szCs w:val="24"/>
          <w:lang w:val="en-US"/>
        </w:rPr>
        <w:t>;</w:t>
      </w:r>
      <w:r w:rsidR="0056562B" w:rsidRPr="0059437D">
        <w:rPr>
          <w:rFonts w:asciiTheme="minorBidi" w:hAnsiTheme="minorBidi"/>
          <w:sz w:val="24"/>
          <w:szCs w:val="24"/>
          <w:lang w:val="en-US"/>
        </w:rPr>
        <w:t xml:space="preserve"> range 1-5 blocks each</w:t>
      </w:r>
      <w:r w:rsidR="007025C3" w:rsidRPr="0059437D">
        <w:rPr>
          <w:rFonts w:asciiTheme="minorBidi" w:hAnsiTheme="minorBidi"/>
          <w:sz w:val="24"/>
          <w:szCs w:val="24"/>
          <w:lang w:val="en-US"/>
        </w:rPr>
        <w:t xml:space="preserve"> </w:t>
      </w:r>
      <w:r w:rsidR="00783D6A" w:rsidRPr="0059437D">
        <w:rPr>
          <w:rFonts w:asciiTheme="minorBidi" w:hAnsiTheme="minorBidi"/>
          <w:sz w:val="24"/>
          <w:szCs w:val="24"/>
          <w:lang w:val="en-US"/>
        </w:rPr>
        <w:t>in the training session</w:t>
      </w:r>
      <w:r w:rsidR="00A04D58" w:rsidRPr="0059437D">
        <w:rPr>
          <w:rFonts w:asciiTheme="minorBidi" w:hAnsiTheme="minorBidi"/>
          <w:sz w:val="24"/>
          <w:szCs w:val="24"/>
          <w:lang w:val="en-US"/>
        </w:rPr>
        <w:t xml:space="preserve">; </w:t>
      </w:r>
      <w:r w:rsidR="00CE6FEB" w:rsidRPr="0059437D">
        <w:rPr>
          <w:rFonts w:asciiTheme="minorBidi" w:hAnsiTheme="minorBidi"/>
          <w:sz w:val="24"/>
          <w:szCs w:val="24"/>
          <w:lang w:val="en-US"/>
        </w:rPr>
        <w:t xml:space="preserve">9 </w:t>
      </w:r>
      <w:r w:rsidR="00A04D58" w:rsidRPr="0059437D">
        <w:rPr>
          <w:rFonts w:asciiTheme="minorBidi" w:hAnsiTheme="minorBidi"/>
          <w:sz w:val="24"/>
          <w:szCs w:val="24"/>
          <w:lang w:val="en-US"/>
        </w:rPr>
        <w:t xml:space="preserve">blocks </w:t>
      </w:r>
      <w:r w:rsidR="00CE6FEB" w:rsidRPr="0059437D">
        <w:rPr>
          <w:rFonts w:asciiTheme="minorBidi" w:hAnsiTheme="minorBidi"/>
          <w:sz w:val="24"/>
          <w:szCs w:val="24"/>
          <w:lang w:val="en-US"/>
        </w:rPr>
        <w:t xml:space="preserve">in the left- hand contralateral ear group and 3 </w:t>
      </w:r>
      <w:r w:rsidR="00A04D58" w:rsidRPr="0059437D">
        <w:rPr>
          <w:rFonts w:asciiTheme="minorBidi" w:hAnsiTheme="minorBidi"/>
          <w:sz w:val="24"/>
          <w:szCs w:val="24"/>
          <w:lang w:val="en-US"/>
        </w:rPr>
        <w:t xml:space="preserve">blocks </w:t>
      </w:r>
      <w:r w:rsidR="00CE6FEB" w:rsidRPr="0059437D">
        <w:rPr>
          <w:rFonts w:asciiTheme="minorBidi" w:hAnsiTheme="minorBidi"/>
          <w:sz w:val="24"/>
          <w:szCs w:val="24"/>
          <w:lang w:val="en-US"/>
        </w:rPr>
        <w:t>in the left- hand ipsilateral ear group</w:t>
      </w:r>
      <w:r w:rsidR="00654996">
        <w:rPr>
          <w:rFonts w:asciiTheme="minorBidi" w:hAnsiTheme="minorBidi"/>
          <w:sz w:val="24"/>
          <w:szCs w:val="24"/>
          <w:lang w:val="en-US"/>
        </w:rPr>
        <w:t>.</w:t>
      </w:r>
      <w:r w:rsidR="00783D6A" w:rsidRPr="0059437D">
        <w:rPr>
          <w:rFonts w:asciiTheme="minorBidi" w:hAnsiTheme="minorBidi"/>
          <w:sz w:val="24"/>
          <w:szCs w:val="24"/>
          <w:lang w:val="en-US"/>
        </w:rPr>
        <w:t xml:space="preserve"> </w:t>
      </w:r>
      <w:r w:rsidR="00654996">
        <w:rPr>
          <w:rFonts w:asciiTheme="minorBidi" w:hAnsiTheme="minorBidi"/>
          <w:sz w:val="24"/>
          <w:szCs w:val="24"/>
          <w:lang w:val="en-US"/>
        </w:rPr>
        <w:t xml:space="preserve">We also discarded </w:t>
      </w:r>
      <w:r w:rsidR="007025C3" w:rsidRPr="0059437D">
        <w:rPr>
          <w:rFonts w:asciiTheme="minorBidi" w:hAnsiTheme="minorBidi"/>
          <w:sz w:val="24"/>
          <w:szCs w:val="24"/>
          <w:lang w:val="en-US"/>
        </w:rPr>
        <w:t>1 block from 1 participant</w:t>
      </w:r>
      <w:r w:rsidR="00BA736A">
        <w:rPr>
          <w:rFonts w:asciiTheme="minorBidi" w:hAnsiTheme="minorBidi"/>
          <w:sz w:val="24"/>
          <w:szCs w:val="24"/>
          <w:lang w:val="en-US"/>
        </w:rPr>
        <w:t xml:space="preserve"> in the </w:t>
      </w:r>
      <w:r w:rsidR="00BA736A" w:rsidRPr="0059437D">
        <w:rPr>
          <w:rFonts w:asciiTheme="minorBidi" w:hAnsiTheme="minorBidi"/>
          <w:sz w:val="24"/>
          <w:szCs w:val="24"/>
          <w:lang w:val="en-US"/>
        </w:rPr>
        <w:t>left- hand ipsilateral ear group</w:t>
      </w:r>
      <w:r w:rsidR="007025C3" w:rsidRPr="0059437D">
        <w:rPr>
          <w:rFonts w:asciiTheme="minorBidi" w:hAnsiTheme="minorBidi"/>
          <w:sz w:val="24"/>
          <w:szCs w:val="24"/>
          <w:lang w:val="en-US"/>
        </w:rPr>
        <w:t xml:space="preserve"> </w:t>
      </w:r>
      <w:r w:rsidR="00783D6A" w:rsidRPr="0059437D">
        <w:rPr>
          <w:rFonts w:asciiTheme="minorBidi" w:hAnsiTheme="minorBidi"/>
          <w:sz w:val="24"/>
          <w:szCs w:val="24"/>
          <w:lang w:val="en-US"/>
        </w:rPr>
        <w:t xml:space="preserve">in the </w:t>
      </w:r>
      <w:r w:rsidR="00BA736A">
        <w:rPr>
          <w:rFonts w:asciiTheme="minorBidi" w:hAnsiTheme="minorBidi"/>
          <w:sz w:val="24"/>
          <w:szCs w:val="24"/>
          <w:lang w:val="en-US"/>
        </w:rPr>
        <w:t xml:space="preserve">pre-training </w:t>
      </w:r>
      <w:r w:rsidR="00DE454B">
        <w:rPr>
          <w:rFonts w:asciiTheme="minorBidi" w:hAnsiTheme="minorBidi"/>
          <w:sz w:val="24"/>
          <w:szCs w:val="24"/>
          <w:lang w:val="en-US"/>
        </w:rPr>
        <w:t>evaluation</w:t>
      </w:r>
      <w:r w:rsidR="009C338A" w:rsidRPr="0059437D">
        <w:rPr>
          <w:rFonts w:asciiTheme="minorBidi" w:hAnsiTheme="minorBidi"/>
          <w:sz w:val="24"/>
          <w:szCs w:val="24"/>
          <w:lang w:val="en-US"/>
        </w:rPr>
        <w:t xml:space="preserve">). </w:t>
      </w:r>
      <w:r w:rsidR="00964448" w:rsidRPr="0059437D">
        <w:rPr>
          <w:rFonts w:asciiTheme="minorBidi" w:hAnsiTheme="minorBidi"/>
          <w:sz w:val="24"/>
          <w:szCs w:val="24"/>
          <w:lang w:val="en-US"/>
        </w:rPr>
        <w:t xml:space="preserve">In addition, we discarded additional 3 participants from analysis that </w:t>
      </w:r>
      <w:commentRangeStart w:id="7"/>
      <w:r w:rsidR="00964448" w:rsidRPr="0059437D">
        <w:rPr>
          <w:rFonts w:asciiTheme="minorBidi" w:hAnsiTheme="minorBidi"/>
          <w:sz w:val="24"/>
          <w:szCs w:val="24"/>
          <w:lang w:val="en-US"/>
        </w:rPr>
        <w:t>demonstrated deviant training trend</w:t>
      </w:r>
      <w:r w:rsidR="00AA3B3A">
        <w:rPr>
          <w:rFonts w:asciiTheme="minorBidi" w:hAnsiTheme="minorBidi"/>
          <w:sz w:val="24"/>
          <w:szCs w:val="24"/>
          <w:lang w:val="en-US"/>
        </w:rPr>
        <w:t>s</w:t>
      </w:r>
      <w:r w:rsidR="00964448" w:rsidRPr="0059437D">
        <w:rPr>
          <w:rFonts w:asciiTheme="minorBidi" w:hAnsiTheme="minorBidi"/>
          <w:sz w:val="24"/>
          <w:szCs w:val="24"/>
          <w:lang w:val="en-US"/>
        </w:rPr>
        <w:t xml:space="preserve"> </w:t>
      </w:r>
      <w:commentRangeEnd w:id="7"/>
      <w:r w:rsidR="00AE4E3D">
        <w:rPr>
          <w:rStyle w:val="CommentReference"/>
        </w:rPr>
        <w:commentReference w:id="7"/>
      </w:r>
      <w:r w:rsidR="00964448" w:rsidRPr="0059437D">
        <w:rPr>
          <w:rFonts w:asciiTheme="minorBidi" w:hAnsiTheme="minorBidi"/>
          <w:sz w:val="24"/>
          <w:szCs w:val="24"/>
          <w:lang w:val="en-US"/>
        </w:rPr>
        <w:t xml:space="preserve">(2 in the </w:t>
      </w:r>
      <w:r w:rsidR="00DA77D4" w:rsidRPr="0059437D">
        <w:rPr>
          <w:rFonts w:asciiTheme="minorBidi" w:hAnsiTheme="minorBidi"/>
          <w:sz w:val="24"/>
          <w:szCs w:val="24"/>
          <w:lang w:val="en-US"/>
        </w:rPr>
        <w:t>left-hand</w:t>
      </w:r>
      <w:r w:rsidR="00964448" w:rsidRPr="0059437D">
        <w:rPr>
          <w:rFonts w:asciiTheme="minorBidi" w:hAnsiTheme="minorBidi"/>
          <w:sz w:val="24"/>
          <w:szCs w:val="24"/>
          <w:lang w:val="en-US"/>
        </w:rPr>
        <w:t xml:space="preserve"> ipsilateral ear group and 1 in the right ear contralateral group), leaving data from 117 participants for further analysis.</w:t>
      </w:r>
    </w:p>
    <w:p w14:paraId="30F43D9A" w14:textId="77777777" w:rsidR="00FC0110" w:rsidRPr="0059437D" w:rsidRDefault="00FC0110" w:rsidP="00FC0110">
      <w:pPr>
        <w:spacing w:line="276" w:lineRule="auto"/>
        <w:rPr>
          <w:rFonts w:asciiTheme="minorBidi" w:hAnsiTheme="minorBidi"/>
          <w:b/>
          <w:bCs/>
          <w:sz w:val="24"/>
          <w:szCs w:val="24"/>
          <w:u w:val="single"/>
          <w:rtl/>
        </w:rPr>
      </w:pPr>
      <w:r w:rsidRPr="0059437D">
        <w:rPr>
          <w:rFonts w:asciiTheme="minorBidi" w:hAnsiTheme="minorBidi"/>
          <w:b/>
          <w:bCs/>
          <w:sz w:val="24"/>
          <w:szCs w:val="24"/>
          <w:u w:val="single"/>
        </w:rPr>
        <w:t>Results:</w:t>
      </w:r>
    </w:p>
    <w:p w14:paraId="24EC0255" w14:textId="77777777" w:rsidR="00FC0110" w:rsidRPr="0059437D" w:rsidRDefault="00FC0110" w:rsidP="00FC0110">
      <w:pPr>
        <w:spacing w:line="276" w:lineRule="auto"/>
        <w:rPr>
          <w:rFonts w:asciiTheme="minorBidi" w:hAnsiTheme="minorBidi"/>
          <w:b/>
          <w:bCs/>
          <w:sz w:val="24"/>
          <w:szCs w:val="24"/>
        </w:rPr>
      </w:pPr>
      <w:r w:rsidRPr="0059437D">
        <w:rPr>
          <w:rFonts w:asciiTheme="minorBidi" w:hAnsiTheme="minorBidi"/>
          <w:b/>
          <w:bCs/>
          <w:sz w:val="24"/>
          <w:szCs w:val="24"/>
        </w:rPr>
        <w:t>Training data:</w:t>
      </w:r>
    </w:p>
    <w:p w14:paraId="0D223200" w14:textId="471F921D" w:rsidR="00FC0110" w:rsidRDefault="00FC0110" w:rsidP="00FC0110">
      <w:pPr>
        <w:spacing w:line="276" w:lineRule="auto"/>
        <w:ind w:firstLine="720"/>
        <w:rPr>
          <w:rFonts w:asciiTheme="minorBidi" w:hAnsiTheme="minorBidi"/>
          <w:sz w:val="24"/>
          <w:szCs w:val="24"/>
        </w:rPr>
      </w:pPr>
      <w:proofErr w:type="gramStart"/>
      <w:r w:rsidRPr="0059437D">
        <w:rPr>
          <w:rFonts w:asciiTheme="minorBidi" w:hAnsiTheme="minorBidi"/>
          <w:sz w:val="24"/>
          <w:szCs w:val="24"/>
        </w:rPr>
        <w:t>In order to</w:t>
      </w:r>
      <w:proofErr w:type="gramEnd"/>
      <w:r w:rsidRPr="0059437D">
        <w:rPr>
          <w:rFonts w:asciiTheme="minorBidi" w:hAnsiTheme="minorBidi"/>
          <w:sz w:val="24"/>
          <w:szCs w:val="24"/>
        </w:rPr>
        <w:t xml:space="preserve"> compare learning across </w:t>
      </w:r>
      <w:r>
        <w:rPr>
          <w:rFonts w:asciiTheme="minorBidi" w:hAnsiTheme="minorBidi"/>
          <w:sz w:val="24"/>
          <w:szCs w:val="24"/>
        </w:rPr>
        <w:t xml:space="preserve">days and </w:t>
      </w:r>
      <w:r w:rsidRPr="0059437D">
        <w:rPr>
          <w:rFonts w:asciiTheme="minorBidi" w:hAnsiTheme="minorBidi"/>
          <w:sz w:val="24"/>
          <w:szCs w:val="24"/>
        </w:rPr>
        <w:t>conditions,</w:t>
      </w:r>
      <w:r w:rsidRPr="0082266F">
        <w:rPr>
          <w:rFonts w:asciiTheme="minorBidi" w:hAnsiTheme="minorBidi"/>
          <w:sz w:val="24"/>
          <w:szCs w:val="24"/>
        </w:rPr>
        <w:t xml:space="preserve"> </w:t>
      </w:r>
      <w:r w:rsidRPr="0059437D">
        <w:rPr>
          <w:rFonts w:asciiTheme="minorBidi" w:hAnsiTheme="minorBidi"/>
          <w:sz w:val="24"/>
          <w:szCs w:val="24"/>
        </w:rPr>
        <w:t>we averaged each participant</w:t>
      </w:r>
      <w:r>
        <w:rPr>
          <w:rFonts w:asciiTheme="minorBidi" w:hAnsiTheme="minorBidi"/>
          <w:sz w:val="24"/>
          <w:szCs w:val="24"/>
        </w:rPr>
        <w:t>'</w:t>
      </w:r>
      <w:r w:rsidRPr="0059437D">
        <w:rPr>
          <w:rFonts w:asciiTheme="minorBidi" w:hAnsiTheme="minorBidi"/>
          <w:sz w:val="24"/>
          <w:szCs w:val="24"/>
        </w:rPr>
        <w:t xml:space="preserve">s performance across training blocks separately for the first and second training </w:t>
      </w:r>
      <w:r w:rsidR="00654996">
        <w:rPr>
          <w:rFonts w:asciiTheme="minorBidi" w:hAnsiTheme="minorBidi"/>
          <w:sz w:val="24"/>
          <w:szCs w:val="24"/>
          <w:lang w:val="en-US"/>
        </w:rPr>
        <w:t>day</w:t>
      </w:r>
      <w:r w:rsidRPr="0059437D">
        <w:rPr>
          <w:rFonts w:asciiTheme="minorBidi" w:hAnsiTheme="minorBidi"/>
          <w:sz w:val="24"/>
          <w:szCs w:val="24"/>
        </w:rPr>
        <w:t>.</w:t>
      </w:r>
      <w:r>
        <w:rPr>
          <w:rFonts w:asciiTheme="minorBidi" w:hAnsiTheme="minorBidi"/>
          <w:sz w:val="24"/>
          <w:szCs w:val="24"/>
        </w:rPr>
        <w:t xml:space="preserve"> O</w:t>
      </w:r>
      <w:r w:rsidRPr="0059437D">
        <w:rPr>
          <w:rFonts w:asciiTheme="minorBidi" w:hAnsiTheme="minorBidi"/>
          <w:sz w:val="24"/>
          <w:szCs w:val="24"/>
        </w:rPr>
        <w:t>verall</w:t>
      </w:r>
      <w:r>
        <w:rPr>
          <w:rFonts w:asciiTheme="minorBidi" w:hAnsiTheme="minorBidi"/>
          <w:sz w:val="24"/>
          <w:szCs w:val="24"/>
        </w:rPr>
        <w:t>,</w:t>
      </w:r>
      <w:r w:rsidRPr="0059437D">
        <w:rPr>
          <w:rFonts w:asciiTheme="minorBidi" w:hAnsiTheme="minorBidi"/>
          <w:sz w:val="24"/>
          <w:szCs w:val="24"/>
        </w:rPr>
        <w:t xml:space="preserve"> regardless of training group</w:t>
      </w:r>
      <w:r>
        <w:rPr>
          <w:rFonts w:asciiTheme="minorBidi" w:hAnsiTheme="minorBidi"/>
          <w:sz w:val="24"/>
          <w:szCs w:val="24"/>
        </w:rPr>
        <w:t xml:space="preserve">, </w:t>
      </w:r>
      <w:r w:rsidRPr="0059437D">
        <w:rPr>
          <w:rFonts w:asciiTheme="minorBidi" w:hAnsiTheme="minorBidi"/>
          <w:sz w:val="24"/>
          <w:szCs w:val="24"/>
        </w:rPr>
        <w:t>we found a</w:t>
      </w:r>
      <w:r>
        <w:rPr>
          <w:rFonts w:asciiTheme="minorBidi" w:hAnsiTheme="minorBidi"/>
          <w:sz w:val="24"/>
          <w:szCs w:val="24"/>
        </w:rPr>
        <w:t xml:space="preserve"> significant </w:t>
      </w:r>
      <w:r w:rsidRPr="00AE1A91">
        <w:rPr>
          <w:rFonts w:asciiTheme="minorBidi" w:hAnsiTheme="minorBidi"/>
          <w:sz w:val="24"/>
          <w:szCs w:val="24"/>
        </w:rPr>
        <w:t xml:space="preserve">improvement </w:t>
      </w:r>
      <w:r w:rsidRPr="0059437D">
        <w:rPr>
          <w:rFonts w:asciiTheme="minorBidi" w:hAnsiTheme="minorBidi"/>
          <w:sz w:val="24"/>
          <w:szCs w:val="24"/>
        </w:rPr>
        <w:t xml:space="preserve">in performance between the two training sessions, such that participants’ </w:t>
      </w:r>
      <w:r>
        <w:rPr>
          <w:rFonts w:asciiTheme="minorBidi" w:hAnsiTheme="minorBidi"/>
          <w:sz w:val="24"/>
          <w:szCs w:val="24"/>
        </w:rPr>
        <w:t xml:space="preserve">average performance across blocks </w:t>
      </w:r>
      <w:r w:rsidRPr="0059437D">
        <w:rPr>
          <w:rFonts w:asciiTheme="minorBidi" w:hAnsiTheme="minorBidi"/>
          <w:sz w:val="24"/>
          <w:szCs w:val="24"/>
        </w:rPr>
        <w:t xml:space="preserve">on the second day was significantly better than their </w:t>
      </w:r>
      <w:r>
        <w:rPr>
          <w:rFonts w:asciiTheme="minorBidi" w:hAnsiTheme="minorBidi"/>
          <w:sz w:val="24"/>
          <w:szCs w:val="24"/>
        </w:rPr>
        <w:t xml:space="preserve">average </w:t>
      </w:r>
      <w:r w:rsidRPr="0059437D">
        <w:rPr>
          <w:rFonts w:asciiTheme="minorBidi" w:hAnsiTheme="minorBidi"/>
          <w:sz w:val="24"/>
          <w:szCs w:val="24"/>
        </w:rPr>
        <w:t xml:space="preserve">performance </w:t>
      </w:r>
      <w:r>
        <w:rPr>
          <w:rFonts w:asciiTheme="minorBidi" w:hAnsiTheme="minorBidi"/>
          <w:sz w:val="24"/>
          <w:szCs w:val="24"/>
        </w:rPr>
        <w:t xml:space="preserve">across blocks </w:t>
      </w:r>
      <w:r w:rsidRPr="0059437D">
        <w:rPr>
          <w:rFonts w:asciiTheme="minorBidi" w:hAnsiTheme="minorBidi"/>
          <w:sz w:val="24"/>
          <w:szCs w:val="24"/>
        </w:rPr>
        <w:t>on the first day (</w:t>
      </w:r>
      <w:r>
        <w:rPr>
          <w:rFonts w:asciiTheme="minorBidi" w:hAnsiTheme="minorBidi"/>
          <w:sz w:val="24"/>
          <w:szCs w:val="24"/>
        </w:rPr>
        <w:t xml:space="preserve">i.e. </w:t>
      </w:r>
      <w:r w:rsidRPr="0059437D">
        <w:rPr>
          <w:rFonts w:asciiTheme="minorBidi" w:hAnsiTheme="minorBidi"/>
          <w:sz w:val="24"/>
          <w:szCs w:val="24"/>
        </w:rPr>
        <w:t xml:space="preserve">had </w:t>
      </w:r>
      <w:r>
        <w:rPr>
          <w:rFonts w:asciiTheme="minorBidi" w:hAnsiTheme="minorBidi"/>
          <w:sz w:val="24"/>
          <w:szCs w:val="24"/>
        </w:rPr>
        <w:t>smaller</w:t>
      </w:r>
      <w:r w:rsidRPr="0059437D">
        <w:rPr>
          <w:rFonts w:asciiTheme="minorBidi" w:hAnsiTheme="minorBidi"/>
          <w:sz w:val="24"/>
          <w:szCs w:val="24"/>
        </w:rPr>
        <w:t xml:space="preserve"> difference from perfect performance</w:t>
      </w:r>
      <w:r w:rsidR="000B5ED8">
        <w:rPr>
          <w:rFonts w:asciiTheme="minorBidi" w:hAnsiTheme="minorBidi"/>
          <w:sz w:val="24"/>
          <w:szCs w:val="24"/>
          <w:lang w:val="en-US"/>
        </w:rPr>
        <w:t xml:space="preserve"> - ΔIPI</w:t>
      </w:r>
      <w:r w:rsidRPr="0059437D">
        <w:rPr>
          <w:rFonts w:asciiTheme="minorBidi" w:hAnsiTheme="minorBidi"/>
          <w:sz w:val="24"/>
          <w:szCs w:val="24"/>
        </w:rPr>
        <w:t xml:space="preserve">; </w:t>
      </w:r>
      <w:r>
        <w:rPr>
          <w:rFonts w:asciiTheme="minorBidi" w:hAnsiTheme="minorBidi"/>
          <w:i/>
          <w:iCs/>
          <w:sz w:val="24"/>
          <w:szCs w:val="24"/>
        </w:rPr>
        <w:t xml:space="preserve">Second day </w:t>
      </w:r>
      <w:r w:rsidRPr="0059437D">
        <w:rPr>
          <w:rFonts w:asciiTheme="minorBidi" w:hAnsiTheme="minorBidi"/>
          <w:i/>
          <w:iCs/>
          <w:sz w:val="24"/>
          <w:szCs w:val="24"/>
        </w:rPr>
        <w:t>M</w:t>
      </w:r>
      <w:r w:rsidRPr="0059437D">
        <w:rPr>
          <w:rFonts w:asciiTheme="minorBidi" w:hAnsiTheme="minorBidi"/>
          <w:sz w:val="24"/>
          <w:szCs w:val="24"/>
        </w:rPr>
        <w:t xml:space="preserve">=28.30ms </w:t>
      </w:r>
      <w:r w:rsidRPr="0059437D">
        <w:rPr>
          <w:rFonts w:asciiTheme="minorBidi" w:hAnsiTheme="minorBidi"/>
          <w:i/>
          <w:iCs/>
          <w:sz w:val="24"/>
          <w:szCs w:val="24"/>
        </w:rPr>
        <w:t>SD</w:t>
      </w:r>
      <w:r>
        <w:rPr>
          <w:rFonts w:asciiTheme="minorBidi" w:hAnsiTheme="minorBidi"/>
          <w:sz w:val="24"/>
          <w:szCs w:val="24"/>
        </w:rPr>
        <w:t xml:space="preserve">=14.61ms; First day </w:t>
      </w:r>
      <w:r w:rsidRPr="0059437D">
        <w:rPr>
          <w:rFonts w:asciiTheme="minorBidi" w:hAnsiTheme="minorBidi"/>
          <w:i/>
          <w:iCs/>
          <w:sz w:val="24"/>
          <w:szCs w:val="24"/>
        </w:rPr>
        <w:t>M</w:t>
      </w:r>
      <w:r w:rsidRPr="0059437D">
        <w:rPr>
          <w:rFonts w:asciiTheme="minorBidi" w:hAnsiTheme="minorBidi"/>
          <w:sz w:val="24"/>
          <w:szCs w:val="24"/>
        </w:rPr>
        <w:t xml:space="preserve">=44.04ms </w:t>
      </w:r>
      <w:r w:rsidRPr="0059437D">
        <w:rPr>
          <w:rFonts w:asciiTheme="minorBidi" w:hAnsiTheme="minorBidi"/>
          <w:i/>
          <w:iCs/>
          <w:sz w:val="24"/>
          <w:szCs w:val="24"/>
        </w:rPr>
        <w:t>SD</w:t>
      </w:r>
      <w:r w:rsidRPr="0059437D">
        <w:rPr>
          <w:rFonts w:asciiTheme="minorBidi" w:hAnsiTheme="minorBidi"/>
          <w:sz w:val="24"/>
          <w:szCs w:val="24"/>
        </w:rPr>
        <w:t xml:space="preserve">=21.38ms; Paired sample t test: </w:t>
      </w:r>
      <w:r w:rsidRPr="0059437D">
        <w:rPr>
          <w:rFonts w:asciiTheme="minorBidi" w:hAnsiTheme="minorBidi"/>
          <w:i/>
          <w:iCs/>
          <w:sz w:val="24"/>
          <w:szCs w:val="24"/>
        </w:rPr>
        <w:t>t(116)</w:t>
      </w:r>
      <w:r w:rsidRPr="0059437D">
        <w:rPr>
          <w:rFonts w:asciiTheme="minorBidi" w:hAnsiTheme="minorBidi"/>
          <w:sz w:val="24"/>
          <w:szCs w:val="24"/>
        </w:rPr>
        <w:t xml:space="preserve">=11.90, </w:t>
      </w:r>
      <w:r w:rsidRPr="0059437D">
        <w:rPr>
          <w:rFonts w:asciiTheme="minorBidi" w:hAnsiTheme="minorBidi"/>
          <w:i/>
          <w:iCs/>
          <w:sz w:val="24"/>
          <w:szCs w:val="24"/>
        </w:rPr>
        <w:t>p</w:t>
      </w:r>
      <w:r w:rsidRPr="0059437D">
        <w:rPr>
          <w:rFonts w:asciiTheme="minorBidi" w:hAnsiTheme="minorBidi"/>
          <w:sz w:val="24"/>
          <w:szCs w:val="24"/>
        </w:rPr>
        <w:t>&lt;0.01). We also found a</w:t>
      </w:r>
      <w:r>
        <w:rPr>
          <w:rFonts w:asciiTheme="minorBidi" w:hAnsiTheme="minorBidi"/>
          <w:sz w:val="24"/>
          <w:szCs w:val="24"/>
        </w:rPr>
        <w:t xml:space="preserve"> significant reduction in the number of errors committed across days (first day: </w:t>
      </w:r>
      <w:r w:rsidRPr="0059437D">
        <w:rPr>
          <w:rFonts w:asciiTheme="minorBidi" w:hAnsiTheme="minorBidi"/>
          <w:i/>
          <w:iCs/>
          <w:sz w:val="24"/>
          <w:szCs w:val="24"/>
        </w:rPr>
        <w:t>M</w:t>
      </w:r>
      <w:r w:rsidRPr="0059437D">
        <w:rPr>
          <w:rFonts w:asciiTheme="minorBidi" w:hAnsiTheme="minorBidi"/>
          <w:sz w:val="24"/>
          <w:szCs w:val="24"/>
        </w:rPr>
        <w:t xml:space="preserve">=3.43 </w:t>
      </w:r>
      <w:r w:rsidRPr="0059437D">
        <w:rPr>
          <w:rFonts w:asciiTheme="minorBidi" w:hAnsiTheme="minorBidi"/>
          <w:i/>
          <w:iCs/>
          <w:sz w:val="24"/>
          <w:szCs w:val="24"/>
        </w:rPr>
        <w:t>SD</w:t>
      </w:r>
      <w:r w:rsidRPr="0059437D">
        <w:rPr>
          <w:rFonts w:asciiTheme="minorBidi" w:hAnsiTheme="minorBidi"/>
          <w:sz w:val="24"/>
          <w:szCs w:val="24"/>
        </w:rPr>
        <w:t>=2.86 errors</w:t>
      </w:r>
      <w:r>
        <w:rPr>
          <w:rFonts w:asciiTheme="minorBidi" w:hAnsiTheme="minorBidi"/>
          <w:sz w:val="24"/>
          <w:szCs w:val="24"/>
        </w:rPr>
        <w:t xml:space="preserve">; second day: </w:t>
      </w:r>
      <w:r w:rsidRPr="0059437D">
        <w:rPr>
          <w:rFonts w:asciiTheme="minorBidi" w:hAnsiTheme="minorBidi"/>
          <w:i/>
          <w:iCs/>
          <w:sz w:val="24"/>
          <w:szCs w:val="24"/>
        </w:rPr>
        <w:t>M</w:t>
      </w:r>
      <w:r w:rsidRPr="0059437D">
        <w:rPr>
          <w:rFonts w:asciiTheme="minorBidi" w:hAnsiTheme="minorBidi"/>
          <w:sz w:val="24"/>
          <w:szCs w:val="24"/>
        </w:rPr>
        <w:t xml:space="preserve">=1.32 </w:t>
      </w:r>
      <w:r w:rsidRPr="0059437D">
        <w:rPr>
          <w:rFonts w:asciiTheme="minorBidi" w:hAnsiTheme="minorBidi"/>
          <w:i/>
          <w:iCs/>
          <w:sz w:val="24"/>
          <w:szCs w:val="24"/>
        </w:rPr>
        <w:t>SD</w:t>
      </w:r>
      <w:r w:rsidRPr="0059437D">
        <w:rPr>
          <w:rFonts w:asciiTheme="minorBidi" w:hAnsiTheme="minorBidi"/>
          <w:sz w:val="24"/>
          <w:szCs w:val="24"/>
        </w:rPr>
        <w:t xml:space="preserve">=1.92 errors; </w:t>
      </w:r>
      <w:r>
        <w:rPr>
          <w:rFonts w:asciiTheme="minorBidi" w:hAnsiTheme="minorBidi"/>
          <w:sz w:val="24"/>
          <w:szCs w:val="24"/>
        </w:rPr>
        <w:t>Paired</w:t>
      </w:r>
      <w:r w:rsidRPr="0059437D">
        <w:rPr>
          <w:rFonts w:asciiTheme="minorBidi" w:hAnsiTheme="minorBidi"/>
          <w:sz w:val="24"/>
          <w:szCs w:val="24"/>
        </w:rPr>
        <w:t xml:space="preserve">-sample t test: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116)</w:t>
      </w:r>
      <w:r w:rsidRPr="0059437D">
        <w:rPr>
          <w:rFonts w:asciiTheme="minorBidi" w:hAnsiTheme="minorBidi"/>
          <w:sz w:val="24"/>
          <w:szCs w:val="24"/>
        </w:rPr>
        <w:t xml:space="preserve">=9.84, </w:t>
      </w:r>
      <w:r w:rsidRPr="0059437D">
        <w:rPr>
          <w:rFonts w:asciiTheme="minorBidi" w:hAnsiTheme="minorBidi"/>
          <w:i/>
          <w:iCs/>
          <w:sz w:val="24"/>
          <w:szCs w:val="24"/>
        </w:rPr>
        <w:t>p</w:t>
      </w:r>
      <w:r w:rsidRPr="0059437D">
        <w:rPr>
          <w:rFonts w:asciiTheme="minorBidi" w:hAnsiTheme="minorBidi"/>
          <w:sz w:val="24"/>
          <w:szCs w:val="24"/>
        </w:rPr>
        <w:t>&lt;0.01</w:t>
      </w:r>
      <w:r w:rsidR="0016173D">
        <w:rPr>
          <w:rFonts w:asciiTheme="minorBidi" w:hAnsiTheme="minorBidi"/>
          <w:sz w:val="24"/>
          <w:szCs w:val="24"/>
          <w:lang w:val="en-US"/>
        </w:rPr>
        <w:t xml:space="preserve">; </w:t>
      </w:r>
      <w:r w:rsidR="0016173D" w:rsidRPr="0016173D">
        <w:rPr>
          <w:rFonts w:asciiTheme="minorBidi" w:hAnsiTheme="minorBidi"/>
          <w:sz w:val="24"/>
          <w:szCs w:val="24"/>
        </w:rPr>
        <w:t>see figure 2A</w:t>
      </w:r>
      <w:r w:rsidRPr="0059437D">
        <w:rPr>
          <w:rFonts w:asciiTheme="minorBidi" w:hAnsiTheme="minorBidi"/>
          <w:sz w:val="24"/>
          <w:szCs w:val="24"/>
        </w:rPr>
        <w:t>).</w:t>
      </w:r>
    </w:p>
    <w:p w14:paraId="73E4E989" w14:textId="04B85460" w:rsidR="00FC0110" w:rsidRDefault="00FC0110" w:rsidP="000B5ED8">
      <w:pPr>
        <w:spacing w:line="276" w:lineRule="auto"/>
        <w:rPr>
          <w:rFonts w:asciiTheme="minorBidi" w:hAnsiTheme="minorBidi"/>
          <w:sz w:val="24"/>
          <w:szCs w:val="24"/>
        </w:rPr>
      </w:pPr>
      <w:proofErr w:type="gramStart"/>
      <w:r w:rsidRPr="0059437D">
        <w:rPr>
          <w:rFonts w:asciiTheme="minorBidi" w:hAnsiTheme="minorBidi"/>
          <w:sz w:val="24"/>
          <w:szCs w:val="24"/>
        </w:rPr>
        <w:lastRenderedPageBreak/>
        <w:t>In order to</w:t>
      </w:r>
      <w:proofErr w:type="gramEnd"/>
      <w:r w:rsidRPr="0059437D">
        <w:rPr>
          <w:rFonts w:asciiTheme="minorBidi" w:hAnsiTheme="minorBidi"/>
          <w:sz w:val="24"/>
          <w:szCs w:val="24"/>
        </w:rPr>
        <w:t xml:space="preserve"> compare learning across conditions,</w:t>
      </w:r>
      <w:r w:rsidRPr="0082266F">
        <w:rPr>
          <w:rFonts w:asciiTheme="minorBidi" w:hAnsiTheme="minorBidi"/>
          <w:sz w:val="24"/>
          <w:szCs w:val="24"/>
        </w:rPr>
        <w:t xml:space="preserve"> </w:t>
      </w:r>
      <w:r>
        <w:rPr>
          <w:rFonts w:asciiTheme="minorBidi" w:hAnsiTheme="minorBidi"/>
          <w:sz w:val="24"/>
          <w:szCs w:val="24"/>
        </w:rPr>
        <w:t>w</w:t>
      </w:r>
      <w:r w:rsidRPr="0059437D">
        <w:rPr>
          <w:rFonts w:asciiTheme="minorBidi" w:hAnsiTheme="minorBidi"/>
          <w:sz w:val="24"/>
          <w:szCs w:val="24"/>
        </w:rPr>
        <w:t xml:space="preserve">e used a 2X2 ANOVA with trained hand (right / left) and feedback laterality (ipsilateral /contralateral relative to training hand) as between-subjects factors. During the first training day, we did not find a difference in performance </w:t>
      </w:r>
      <w:r>
        <w:rPr>
          <w:rFonts w:asciiTheme="minorBidi" w:hAnsiTheme="minorBidi"/>
          <w:sz w:val="24"/>
          <w:szCs w:val="24"/>
        </w:rPr>
        <w:t>(</w:t>
      </w:r>
      <w:r w:rsidR="000B5ED8">
        <w:rPr>
          <w:rFonts w:asciiTheme="minorBidi" w:hAnsiTheme="minorBidi"/>
          <w:sz w:val="24"/>
          <w:szCs w:val="24"/>
        </w:rPr>
        <w:t>Δ</w:t>
      </w:r>
      <w:r>
        <w:rPr>
          <w:rFonts w:asciiTheme="minorBidi" w:hAnsiTheme="minorBidi"/>
          <w:sz w:val="24"/>
          <w:szCs w:val="24"/>
        </w:rPr>
        <w:t xml:space="preserve">IPI) </w:t>
      </w:r>
      <w:r w:rsidRPr="0059437D">
        <w:rPr>
          <w:rFonts w:asciiTheme="minorBidi" w:hAnsiTheme="minorBidi"/>
          <w:sz w:val="24"/>
          <w:szCs w:val="24"/>
        </w:rPr>
        <w:t xml:space="preserve">between feedback laterality </w:t>
      </w:r>
      <w:r>
        <w:rPr>
          <w:rFonts w:asciiTheme="minorBidi" w:hAnsiTheme="minorBidi"/>
          <w:sz w:val="24"/>
          <w:szCs w:val="24"/>
        </w:rPr>
        <w:t>groups</w:t>
      </w:r>
      <w:r w:rsidRPr="0059437D">
        <w:rPr>
          <w:rFonts w:asciiTheme="minorBidi" w:hAnsiTheme="minorBidi"/>
          <w:sz w:val="24"/>
          <w:szCs w:val="24"/>
        </w:rPr>
        <w:t xml:space="preserve"> (ipsilateral</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=44.67ms </w:t>
      </w:r>
      <w:r w:rsidRPr="0059437D">
        <w:rPr>
          <w:rFonts w:asciiTheme="minorBidi" w:hAnsiTheme="minorBidi"/>
          <w:i/>
          <w:iCs/>
          <w:sz w:val="24"/>
          <w:szCs w:val="24"/>
        </w:rPr>
        <w:t>SD</w:t>
      </w:r>
      <w:r w:rsidRPr="0059437D">
        <w:rPr>
          <w:rFonts w:asciiTheme="minorBidi" w:hAnsiTheme="minorBidi"/>
          <w:sz w:val="24"/>
          <w:szCs w:val="24"/>
        </w:rPr>
        <w:t>=19.45ms</w:t>
      </w:r>
      <w:r>
        <w:rPr>
          <w:rFonts w:asciiTheme="minorBidi" w:hAnsiTheme="minorBidi"/>
          <w:sz w:val="24"/>
          <w:szCs w:val="24"/>
        </w:rPr>
        <w:t>;</w:t>
      </w:r>
      <w:r w:rsidRPr="0059437D">
        <w:rPr>
          <w:rFonts w:asciiTheme="minorBidi" w:hAnsiTheme="minorBidi"/>
          <w:sz w:val="24"/>
          <w:szCs w:val="24"/>
        </w:rPr>
        <w:t xml:space="preserve"> contralateral</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=43.41ms </w:t>
      </w:r>
      <w:r w:rsidRPr="0059437D">
        <w:rPr>
          <w:rFonts w:asciiTheme="minorBidi" w:hAnsiTheme="minorBidi"/>
          <w:i/>
          <w:iCs/>
          <w:sz w:val="24"/>
          <w:szCs w:val="24"/>
        </w:rPr>
        <w:t>SD</w:t>
      </w:r>
      <w:r w:rsidRPr="0059437D">
        <w:rPr>
          <w:rFonts w:asciiTheme="minorBidi" w:hAnsiTheme="minorBidi"/>
          <w:sz w:val="24"/>
          <w:szCs w:val="24"/>
        </w:rPr>
        <w:t xml:space="preserve">=23.44ms;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=0.12 </w:t>
      </w:r>
      <w:r w:rsidRPr="0059437D">
        <w:rPr>
          <w:rFonts w:asciiTheme="minorBidi" w:hAnsiTheme="minorBidi"/>
          <w:i/>
          <w:iCs/>
          <w:sz w:val="24"/>
          <w:szCs w:val="24"/>
        </w:rPr>
        <w:t>p</w:t>
      </w:r>
      <w:r w:rsidRPr="0059437D">
        <w:rPr>
          <w:rFonts w:asciiTheme="minorBidi" w:hAnsiTheme="minorBidi"/>
          <w:sz w:val="24"/>
          <w:szCs w:val="24"/>
        </w:rPr>
        <w:t xml:space="preserve">=0.73). We also did not find a </w:t>
      </w:r>
      <w:r>
        <w:rPr>
          <w:rFonts w:asciiTheme="minorBidi" w:hAnsiTheme="minorBidi"/>
          <w:sz w:val="24"/>
          <w:szCs w:val="24"/>
        </w:rPr>
        <w:t xml:space="preserve">significant </w:t>
      </w:r>
      <w:r w:rsidRPr="0059437D">
        <w:rPr>
          <w:rFonts w:asciiTheme="minorBidi" w:hAnsiTheme="minorBidi"/>
          <w:sz w:val="24"/>
          <w:szCs w:val="24"/>
        </w:rPr>
        <w:t>difference between trained hands (Right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w:t>
      </w:r>
      <w:r>
        <w:rPr>
          <w:rFonts w:asciiTheme="minorBidi" w:hAnsiTheme="minorBidi"/>
          <w:sz w:val="24"/>
          <w:szCs w:val="24"/>
        </w:rPr>
        <w:t>4</w:t>
      </w:r>
      <w:r w:rsidRPr="0059437D">
        <w:rPr>
          <w:rFonts w:asciiTheme="minorBidi" w:hAnsiTheme="minorBidi"/>
          <w:sz w:val="24"/>
          <w:szCs w:val="24"/>
        </w:rPr>
        <w:t xml:space="preserve">1.54ms </w:t>
      </w:r>
      <w:r w:rsidRPr="0059437D">
        <w:rPr>
          <w:rFonts w:asciiTheme="minorBidi" w:hAnsiTheme="minorBidi"/>
          <w:i/>
          <w:iCs/>
          <w:sz w:val="24"/>
          <w:szCs w:val="24"/>
        </w:rPr>
        <w:t>SD</w:t>
      </w:r>
      <w:r w:rsidRPr="0059437D">
        <w:rPr>
          <w:rFonts w:asciiTheme="minorBidi" w:hAnsiTheme="minorBidi"/>
          <w:sz w:val="24"/>
          <w:szCs w:val="24"/>
        </w:rPr>
        <w:t>=17.17ms; Left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=46.57ms </w:t>
      </w:r>
      <w:r w:rsidRPr="0059437D">
        <w:rPr>
          <w:rFonts w:asciiTheme="minorBidi" w:hAnsiTheme="minorBidi"/>
          <w:i/>
          <w:iCs/>
          <w:sz w:val="24"/>
          <w:szCs w:val="24"/>
        </w:rPr>
        <w:t>SD</w:t>
      </w:r>
      <w:r w:rsidRPr="0059437D">
        <w:rPr>
          <w:rFonts w:asciiTheme="minorBidi" w:hAnsiTheme="minorBidi"/>
          <w:sz w:val="24"/>
          <w:szCs w:val="24"/>
        </w:rPr>
        <w:t xml:space="preserve">=24.69ms;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=1.62 </w:t>
      </w:r>
      <w:r w:rsidRPr="0059437D">
        <w:rPr>
          <w:rFonts w:asciiTheme="minorBidi" w:hAnsiTheme="minorBidi"/>
          <w:i/>
          <w:iCs/>
          <w:sz w:val="24"/>
          <w:szCs w:val="24"/>
        </w:rPr>
        <w:t>p</w:t>
      </w:r>
      <w:r w:rsidRPr="0059437D">
        <w:rPr>
          <w:rFonts w:asciiTheme="minorBidi" w:hAnsiTheme="minorBidi"/>
          <w:sz w:val="24"/>
          <w:szCs w:val="24"/>
        </w:rPr>
        <w:t>= 0.21) or an interaction effect (</w:t>
      </w:r>
      <w:r w:rsidRPr="0059437D">
        <w:rPr>
          <w:rFonts w:asciiTheme="minorBidi" w:hAnsiTheme="minorBidi"/>
          <w:i/>
          <w:iCs/>
          <w:sz w:val="24"/>
          <w:szCs w:val="24"/>
        </w:rPr>
        <w:t>F(1,113)</w:t>
      </w:r>
      <w:r w:rsidRPr="0059437D">
        <w:rPr>
          <w:rFonts w:asciiTheme="minorBidi" w:hAnsiTheme="minorBidi"/>
          <w:sz w:val="24"/>
          <w:szCs w:val="24"/>
        </w:rPr>
        <w:t xml:space="preserve">=0.1 </w:t>
      </w:r>
      <w:r w:rsidRPr="0059437D">
        <w:rPr>
          <w:rFonts w:asciiTheme="minorBidi" w:hAnsiTheme="minorBidi"/>
          <w:i/>
          <w:iCs/>
          <w:sz w:val="24"/>
          <w:szCs w:val="24"/>
        </w:rPr>
        <w:t>p</w:t>
      </w:r>
      <w:r w:rsidRPr="0059437D">
        <w:rPr>
          <w:rFonts w:asciiTheme="minorBidi" w:hAnsiTheme="minorBidi"/>
          <w:sz w:val="24"/>
          <w:szCs w:val="24"/>
        </w:rPr>
        <w:t>=0.76)</w:t>
      </w:r>
      <w:r>
        <w:rPr>
          <w:rFonts w:asciiTheme="minorBidi" w:hAnsiTheme="minorBidi"/>
          <w:sz w:val="24"/>
          <w:szCs w:val="24"/>
        </w:rPr>
        <w:t xml:space="preserve">. Similarly, we did not find a significant difference in terms of committed errors between feedback laterality groups </w:t>
      </w:r>
      <w:r w:rsidRPr="0059437D">
        <w:rPr>
          <w:rFonts w:asciiTheme="minorBidi" w:hAnsiTheme="minorBidi"/>
          <w:sz w:val="24"/>
          <w:szCs w:val="24"/>
        </w:rPr>
        <w:t>(Ipsilateral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=3.78 </w:t>
      </w:r>
      <w:r w:rsidRPr="0059437D">
        <w:rPr>
          <w:rFonts w:asciiTheme="minorBidi" w:hAnsiTheme="minorBidi"/>
          <w:i/>
          <w:iCs/>
          <w:sz w:val="24"/>
          <w:szCs w:val="24"/>
        </w:rPr>
        <w:t>SD</w:t>
      </w:r>
      <w:r w:rsidRPr="0059437D">
        <w:rPr>
          <w:rFonts w:asciiTheme="minorBidi" w:hAnsiTheme="minorBidi"/>
          <w:sz w:val="24"/>
          <w:szCs w:val="24"/>
        </w:rPr>
        <w:t>=2.85 errors; Contralateral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=3.10 </w:t>
      </w:r>
      <w:r w:rsidRPr="0059437D">
        <w:rPr>
          <w:rFonts w:asciiTheme="minorBidi" w:hAnsiTheme="minorBidi"/>
          <w:i/>
          <w:iCs/>
          <w:sz w:val="24"/>
          <w:szCs w:val="24"/>
        </w:rPr>
        <w:t>SD</w:t>
      </w:r>
      <w:r w:rsidRPr="0059437D">
        <w:rPr>
          <w:rFonts w:asciiTheme="minorBidi" w:hAnsiTheme="minorBidi"/>
          <w:sz w:val="24"/>
          <w:szCs w:val="24"/>
        </w:rPr>
        <w:t xml:space="preserve">=2.81 errors; </w:t>
      </w:r>
      <w:r w:rsidRPr="0059437D">
        <w:rPr>
          <w:rFonts w:asciiTheme="minorBidi" w:hAnsiTheme="minorBidi"/>
          <w:i/>
          <w:iCs/>
          <w:sz w:val="24"/>
          <w:szCs w:val="24"/>
        </w:rPr>
        <w:t>F(1,113)</w:t>
      </w:r>
      <w:r w:rsidRPr="0059437D">
        <w:rPr>
          <w:rFonts w:asciiTheme="minorBidi" w:hAnsiTheme="minorBidi"/>
          <w:sz w:val="24"/>
          <w:szCs w:val="24"/>
        </w:rPr>
        <w:t xml:space="preserve">=1.80, </w:t>
      </w:r>
      <w:r w:rsidRPr="0059437D">
        <w:rPr>
          <w:rFonts w:asciiTheme="minorBidi" w:hAnsiTheme="minorBidi"/>
          <w:i/>
          <w:iCs/>
          <w:sz w:val="24"/>
          <w:szCs w:val="24"/>
        </w:rPr>
        <w:t>p</w:t>
      </w:r>
      <w:r w:rsidRPr="0059437D">
        <w:rPr>
          <w:rFonts w:asciiTheme="minorBidi" w:hAnsiTheme="minorBidi"/>
          <w:sz w:val="24"/>
          <w:szCs w:val="24"/>
        </w:rPr>
        <w:t>=0.18)</w:t>
      </w:r>
      <w:r>
        <w:rPr>
          <w:rFonts w:asciiTheme="minorBidi" w:hAnsiTheme="minorBidi"/>
          <w:sz w:val="24"/>
          <w:szCs w:val="24"/>
        </w:rPr>
        <w:t xml:space="preserve">, trained hand groups </w:t>
      </w:r>
      <w:r w:rsidRPr="0059437D">
        <w:rPr>
          <w:rFonts w:asciiTheme="minorBidi" w:hAnsiTheme="minorBidi"/>
          <w:sz w:val="24"/>
          <w:szCs w:val="24"/>
        </w:rPr>
        <w:t xml:space="preserve">(Right Hand: </w:t>
      </w:r>
      <w:r w:rsidRPr="0059437D">
        <w:rPr>
          <w:rFonts w:asciiTheme="minorBidi" w:hAnsiTheme="minorBidi"/>
          <w:i/>
          <w:iCs/>
          <w:sz w:val="24"/>
          <w:szCs w:val="24"/>
        </w:rPr>
        <w:t>M</w:t>
      </w:r>
      <w:r w:rsidRPr="0059437D">
        <w:rPr>
          <w:rFonts w:asciiTheme="minorBidi" w:hAnsiTheme="minorBidi"/>
          <w:sz w:val="24"/>
          <w:szCs w:val="24"/>
        </w:rPr>
        <w:t xml:space="preserve">=3.01 </w:t>
      </w:r>
      <w:r w:rsidRPr="0059437D">
        <w:rPr>
          <w:rFonts w:asciiTheme="minorBidi" w:hAnsiTheme="minorBidi"/>
          <w:i/>
          <w:iCs/>
          <w:sz w:val="24"/>
          <w:szCs w:val="24"/>
        </w:rPr>
        <w:t>SD</w:t>
      </w:r>
      <w:r w:rsidRPr="0059437D">
        <w:rPr>
          <w:rFonts w:asciiTheme="minorBidi" w:hAnsiTheme="minorBidi"/>
          <w:sz w:val="24"/>
          <w:szCs w:val="24"/>
        </w:rPr>
        <w:t xml:space="preserve">= 2.29 errors; Left Hand: </w:t>
      </w:r>
      <w:r w:rsidRPr="0059437D">
        <w:rPr>
          <w:rFonts w:asciiTheme="minorBidi" w:hAnsiTheme="minorBidi"/>
          <w:i/>
          <w:iCs/>
          <w:sz w:val="24"/>
          <w:szCs w:val="24"/>
        </w:rPr>
        <w:t>M</w:t>
      </w:r>
      <w:r w:rsidRPr="0059437D">
        <w:rPr>
          <w:rFonts w:asciiTheme="minorBidi" w:hAnsiTheme="minorBidi"/>
          <w:sz w:val="24"/>
          <w:szCs w:val="24"/>
        </w:rPr>
        <w:t xml:space="preserve">=3.87 </w:t>
      </w:r>
      <w:r w:rsidRPr="0059437D">
        <w:rPr>
          <w:rFonts w:asciiTheme="minorBidi" w:hAnsiTheme="minorBidi"/>
          <w:i/>
          <w:iCs/>
          <w:sz w:val="24"/>
          <w:szCs w:val="24"/>
        </w:rPr>
        <w:t>SD</w:t>
      </w:r>
      <w:r w:rsidRPr="0059437D">
        <w:rPr>
          <w:rFonts w:asciiTheme="minorBidi" w:hAnsiTheme="minorBidi"/>
          <w:sz w:val="24"/>
          <w:szCs w:val="24"/>
        </w:rPr>
        <w:t xml:space="preserve">=3.27 errors; </w:t>
      </w:r>
      <w:r w:rsidRPr="0059437D">
        <w:rPr>
          <w:rFonts w:asciiTheme="minorBidi" w:hAnsiTheme="minorBidi"/>
          <w:i/>
          <w:iCs/>
          <w:sz w:val="24"/>
          <w:szCs w:val="24"/>
        </w:rPr>
        <w:t>F(1,113)</w:t>
      </w:r>
      <w:r w:rsidRPr="0059437D">
        <w:rPr>
          <w:rFonts w:asciiTheme="minorBidi" w:hAnsiTheme="minorBidi"/>
          <w:sz w:val="24"/>
          <w:szCs w:val="24"/>
        </w:rPr>
        <w:t xml:space="preserve">=2.82, </w:t>
      </w:r>
      <w:r w:rsidRPr="0059437D">
        <w:rPr>
          <w:rFonts w:asciiTheme="minorBidi" w:hAnsiTheme="minorBidi"/>
          <w:i/>
          <w:iCs/>
          <w:sz w:val="24"/>
          <w:szCs w:val="24"/>
        </w:rPr>
        <w:t>p</w:t>
      </w:r>
      <w:r w:rsidRPr="0059437D">
        <w:rPr>
          <w:rFonts w:asciiTheme="minorBidi" w:hAnsiTheme="minorBidi"/>
          <w:sz w:val="24"/>
          <w:szCs w:val="24"/>
        </w:rPr>
        <w:t>=0.10)</w:t>
      </w:r>
      <w:r>
        <w:rPr>
          <w:rFonts w:asciiTheme="minorBidi" w:hAnsiTheme="minorBidi"/>
          <w:sz w:val="24"/>
          <w:szCs w:val="24"/>
        </w:rPr>
        <w:t xml:space="preserve">, or an interaction between the two </w:t>
      </w:r>
      <w:r w:rsidRPr="0059437D">
        <w:rPr>
          <w:rFonts w:asciiTheme="minorBidi" w:hAnsiTheme="minorBidi"/>
          <w:sz w:val="24"/>
          <w:szCs w:val="24"/>
        </w:rPr>
        <w:t>(</w:t>
      </w:r>
      <w:r w:rsidRPr="0059437D">
        <w:rPr>
          <w:rFonts w:asciiTheme="minorBidi" w:hAnsiTheme="minorBidi"/>
          <w:i/>
          <w:iCs/>
          <w:sz w:val="24"/>
          <w:szCs w:val="24"/>
        </w:rPr>
        <w:t>F(1,113)</w:t>
      </w:r>
      <w:r w:rsidRPr="0059437D">
        <w:rPr>
          <w:rFonts w:asciiTheme="minorBidi" w:hAnsiTheme="minorBidi"/>
          <w:sz w:val="24"/>
          <w:szCs w:val="24"/>
        </w:rPr>
        <w:t xml:space="preserve">=0.51 </w:t>
      </w:r>
      <w:r w:rsidRPr="0059437D">
        <w:rPr>
          <w:rFonts w:asciiTheme="minorBidi" w:hAnsiTheme="minorBidi"/>
          <w:i/>
          <w:iCs/>
          <w:sz w:val="24"/>
          <w:szCs w:val="24"/>
        </w:rPr>
        <w:t>p</w:t>
      </w:r>
      <w:r w:rsidRPr="0059437D">
        <w:rPr>
          <w:rFonts w:asciiTheme="minorBidi" w:hAnsiTheme="minorBidi"/>
          <w:sz w:val="24"/>
          <w:szCs w:val="24"/>
        </w:rPr>
        <w:t>=0.48)</w:t>
      </w:r>
      <w:r>
        <w:rPr>
          <w:rFonts w:asciiTheme="minorBidi" w:hAnsiTheme="minorBidi"/>
          <w:sz w:val="24"/>
          <w:szCs w:val="24"/>
        </w:rPr>
        <w:t>. Together, these</w:t>
      </w:r>
      <w:r w:rsidRPr="0059437D">
        <w:rPr>
          <w:rFonts w:asciiTheme="minorBidi" w:hAnsiTheme="minorBidi"/>
          <w:sz w:val="24"/>
          <w:szCs w:val="24"/>
        </w:rPr>
        <w:t xml:space="preserve"> </w:t>
      </w:r>
      <w:r>
        <w:rPr>
          <w:rFonts w:asciiTheme="minorBidi" w:hAnsiTheme="minorBidi"/>
          <w:sz w:val="24"/>
          <w:szCs w:val="24"/>
        </w:rPr>
        <w:t xml:space="preserve">results point to similar baseline </w:t>
      </w:r>
      <w:r w:rsidRPr="0059437D">
        <w:rPr>
          <w:rFonts w:asciiTheme="minorBidi" w:hAnsiTheme="minorBidi"/>
          <w:sz w:val="24"/>
          <w:szCs w:val="24"/>
        </w:rPr>
        <w:t xml:space="preserve">performance </w:t>
      </w:r>
      <w:r>
        <w:rPr>
          <w:rFonts w:asciiTheme="minorBidi" w:hAnsiTheme="minorBidi"/>
          <w:sz w:val="24"/>
          <w:szCs w:val="24"/>
        </w:rPr>
        <w:t xml:space="preserve">levels </w:t>
      </w:r>
      <w:r w:rsidRPr="0059437D">
        <w:rPr>
          <w:rFonts w:asciiTheme="minorBidi" w:hAnsiTheme="minorBidi"/>
          <w:sz w:val="24"/>
          <w:szCs w:val="24"/>
        </w:rPr>
        <w:t xml:space="preserve">between training </w:t>
      </w:r>
      <w:r>
        <w:rPr>
          <w:rFonts w:asciiTheme="minorBidi" w:hAnsiTheme="minorBidi"/>
          <w:sz w:val="24"/>
          <w:szCs w:val="24"/>
        </w:rPr>
        <w:t xml:space="preserve">groups </w:t>
      </w:r>
      <w:r w:rsidRPr="0059437D">
        <w:rPr>
          <w:rFonts w:asciiTheme="minorBidi" w:hAnsiTheme="minorBidi"/>
          <w:sz w:val="24"/>
          <w:szCs w:val="24"/>
        </w:rPr>
        <w:t>during the first day.</w:t>
      </w:r>
    </w:p>
    <w:p w14:paraId="2FE02E2C" w14:textId="5F2CEB99" w:rsidR="00FC0110" w:rsidRDefault="00FC0110" w:rsidP="000B5ED8">
      <w:pPr>
        <w:spacing w:line="276" w:lineRule="auto"/>
        <w:rPr>
          <w:rFonts w:asciiTheme="minorBidi" w:hAnsiTheme="minorBidi"/>
          <w:sz w:val="24"/>
          <w:szCs w:val="24"/>
        </w:rPr>
      </w:pPr>
      <w:r w:rsidRPr="0059437D">
        <w:rPr>
          <w:rFonts w:asciiTheme="minorBidi" w:hAnsiTheme="minorBidi"/>
          <w:sz w:val="24"/>
          <w:szCs w:val="24"/>
        </w:rPr>
        <w:t xml:space="preserve">During the second training day, we found a significant difference in performance between feedback laterality </w:t>
      </w:r>
      <w:r>
        <w:rPr>
          <w:rFonts w:asciiTheme="minorBidi" w:hAnsiTheme="minorBidi"/>
          <w:sz w:val="24"/>
          <w:szCs w:val="24"/>
        </w:rPr>
        <w:t>groups</w:t>
      </w:r>
      <w:r w:rsidRPr="0059437D">
        <w:rPr>
          <w:rFonts w:asciiTheme="minorBidi" w:hAnsiTheme="minorBidi"/>
          <w:sz w:val="24"/>
          <w:szCs w:val="24"/>
        </w:rPr>
        <w:t xml:space="preserve">, such that </w:t>
      </w:r>
      <w:r>
        <w:rPr>
          <w:rFonts w:asciiTheme="minorBidi" w:hAnsiTheme="minorBidi"/>
          <w:sz w:val="24"/>
          <w:szCs w:val="24"/>
        </w:rPr>
        <w:t xml:space="preserve">groups that trained with auditory </w:t>
      </w:r>
      <w:r w:rsidRPr="0059437D">
        <w:rPr>
          <w:rFonts w:asciiTheme="minorBidi" w:hAnsiTheme="minorBidi"/>
          <w:sz w:val="24"/>
          <w:szCs w:val="24"/>
        </w:rPr>
        <w:t>feedback to the ear contralateral to the trained hand had better performance (</w:t>
      </w:r>
      <w:r>
        <w:rPr>
          <w:rFonts w:asciiTheme="minorBidi" w:hAnsiTheme="minorBidi"/>
          <w:sz w:val="24"/>
          <w:szCs w:val="24"/>
        </w:rPr>
        <w:t xml:space="preserve">smaller </w:t>
      </w:r>
      <w:r w:rsidR="000B5ED8">
        <w:rPr>
          <w:rFonts w:asciiTheme="minorBidi" w:hAnsiTheme="minorBidi"/>
          <w:sz w:val="24"/>
          <w:szCs w:val="24"/>
        </w:rPr>
        <w:t>Δ</w:t>
      </w:r>
      <w:r>
        <w:rPr>
          <w:rFonts w:asciiTheme="minorBidi" w:hAnsiTheme="minorBidi"/>
          <w:sz w:val="24"/>
          <w:szCs w:val="24"/>
        </w:rPr>
        <w:t>IPI</w:t>
      </w:r>
      <w:r w:rsidR="000B5ED8">
        <w:rPr>
          <w:rFonts w:asciiTheme="minorBidi" w:hAnsiTheme="minorBidi"/>
          <w:sz w:val="24"/>
          <w:szCs w:val="24"/>
          <w:lang w:val="en-US"/>
        </w:rPr>
        <w:t xml:space="preserve"> value</w:t>
      </w:r>
      <w:r>
        <w:rPr>
          <w:rFonts w:asciiTheme="minorBidi" w:hAnsiTheme="minorBidi"/>
          <w:sz w:val="24"/>
          <w:szCs w:val="24"/>
        </w:rPr>
        <w:t>s)</w:t>
      </w:r>
      <w:r w:rsidRPr="0059437D">
        <w:rPr>
          <w:rFonts w:asciiTheme="minorBidi" w:hAnsiTheme="minorBidi"/>
          <w:sz w:val="24"/>
          <w:szCs w:val="24"/>
        </w:rPr>
        <w:t xml:space="preserve"> than </w:t>
      </w:r>
      <w:r>
        <w:rPr>
          <w:rFonts w:asciiTheme="minorBidi" w:hAnsiTheme="minorBidi"/>
          <w:sz w:val="24"/>
          <w:szCs w:val="24"/>
        </w:rPr>
        <w:t xml:space="preserve">groups that trained with auditory </w:t>
      </w:r>
      <w:r w:rsidRPr="0059437D">
        <w:rPr>
          <w:rFonts w:asciiTheme="minorBidi" w:hAnsiTheme="minorBidi"/>
          <w:sz w:val="24"/>
          <w:szCs w:val="24"/>
        </w:rPr>
        <w:t>feedback to the ipsilateral ear (</w:t>
      </w:r>
      <w:r w:rsidRPr="0059437D">
        <w:rPr>
          <w:rFonts w:asciiTheme="minorBidi" w:hAnsiTheme="minorBidi"/>
          <w:i/>
          <w:iCs/>
          <w:sz w:val="24"/>
          <w:szCs w:val="24"/>
        </w:rPr>
        <w:t>M</w:t>
      </w:r>
      <w:r w:rsidRPr="0059437D">
        <w:rPr>
          <w:rFonts w:asciiTheme="minorBidi" w:hAnsiTheme="minorBidi"/>
          <w:sz w:val="24"/>
          <w:szCs w:val="24"/>
        </w:rPr>
        <w:t xml:space="preserve">=25.63ms </w:t>
      </w:r>
      <w:r w:rsidRPr="0059437D">
        <w:rPr>
          <w:rFonts w:asciiTheme="minorBidi" w:hAnsiTheme="minorBidi"/>
          <w:i/>
          <w:iCs/>
          <w:sz w:val="24"/>
          <w:szCs w:val="24"/>
        </w:rPr>
        <w:t>SD</w:t>
      </w:r>
      <w:r w:rsidRPr="0059437D">
        <w:rPr>
          <w:rFonts w:asciiTheme="minorBidi" w:hAnsiTheme="minorBidi"/>
          <w:sz w:val="24"/>
          <w:szCs w:val="24"/>
        </w:rPr>
        <w:t>=12.41ms</w:t>
      </w:r>
      <w:r>
        <w:rPr>
          <w:rFonts w:asciiTheme="minorBidi" w:hAnsiTheme="minorBidi"/>
          <w:sz w:val="24"/>
          <w:szCs w:val="24"/>
        </w:rPr>
        <w:t xml:space="preserve"> vs. </w:t>
      </w:r>
      <w:r w:rsidRPr="0059437D">
        <w:rPr>
          <w:rFonts w:asciiTheme="minorBidi" w:hAnsiTheme="minorBidi"/>
          <w:i/>
          <w:iCs/>
          <w:sz w:val="24"/>
          <w:szCs w:val="24"/>
        </w:rPr>
        <w:t>M</w:t>
      </w:r>
      <w:r w:rsidRPr="0059437D">
        <w:rPr>
          <w:rFonts w:asciiTheme="minorBidi" w:hAnsiTheme="minorBidi"/>
          <w:sz w:val="24"/>
          <w:szCs w:val="24"/>
        </w:rPr>
        <w:t xml:space="preserve">=31.01ms </w:t>
      </w:r>
      <w:r w:rsidRPr="0059437D">
        <w:rPr>
          <w:rFonts w:asciiTheme="minorBidi" w:hAnsiTheme="minorBidi"/>
          <w:i/>
          <w:iCs/>
          <w:sz w:val="24"/>
          <w:szCs w:val="24"/>
        </w:rPr>
        <w:t>SD</w:t>
      </w:r>
      <w:r w:rsidRPr="0059437D">
        <w:rPr>
          <w:rFonts w:asciiTheme="minorBidi" w:hAnsiTheme="minorBidi"/>
          <w:sz w:val="24"/>
          <w:szCs w:val="24"/>
        </w:rPr>
        <w:t xml:space="preserve">=16.49ms;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=4.22 </w:t>
      </w:r>
      <w:r w:rsidRPr="0059437D">
        <w:rPr>
          <w:rFonts w:asciiTheme="minorBidi" w:hAnsiTheme="minorBidi"/>
          <w:i/>
          <w:iCs/>
          <w:sz w:val="24"/>
          <w:szCs w:val="24"/>
        </w:rPr>
        <w:t>p</w:t>
      </w:r>
      <w:r w:rsidRPr="0059437D">
        <w:rPr>
          <w:rFonts w:asciiTheme="minorBidi" w:hAnsiTheme="minorBidi"/>
          <w:sz w:val="24"/>
          <w:szCs w:val="24"/>
        </w:rPr>
        <w:t xml:space="preserve">=0.04). </w:t>
      </w:r>
      <w:r>
        <w:rPr>
          <w:rFonts w:asciiTheme="minorBidi" w:hAnsiTheme="minorBidi"/>
          <w:sz w:val="24"/>
          <w:szCs w:val="24"/>
        </w:rPr>
        <w:t>With respect to trained hands, w</w:t>
      </w:r>
      <w:r w:rsidRPr="0059437D">
        <w:rPr>
          <w:rFonts w:asciiTheme="minorBidi" w:hAnsiTheme="minorBidi"/>
          <w:sz w:val="24"/>
          <w:szCs w:val="24"/>
        </w:rPr>
        <w:t xml:space="preserve">e did not find a significant difference </w:t>
      </w:r>
      <w:r>
        <w:rPr>
          <w:rFonts w:asciiTheme="minorBidi" w:hAnsiTheme="minorBidi"/>
          <w:sz w:val="24"/>
          <w:szCs w:val="24"/>
        </w:rPr>
        <w:t xml:space="preserve">between the groups </w:t>
      </w:r>
      <w:r w:rsidRPr="0059437D">
        <w:rPr>
          <w:rFonts w:asciiTheme="minorBidi" w:hAnsiTheme="minorBidi"/>
          <w:sz w:val="24"/>
          <w:szCs w:val="24"/>
        </w:rPr>
        <w:t>(Right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=26.45ms </w:t>
      </w:r>
      <w:r w:rsidRPr="0059437D">
        <w:rPr>
          <w:rFonts w:asciiTheme="minorBidi" w:hAnsiTheme="minorBidi"/>
          <w:i/>
          <w:iCs/>
          <w:sz w:val="24"/>
          <w:szCs w:val="24"/>
        </w:rPr>
        <w:t>SD</w:t>
      </w:r>
      <w:r w:rsidRPr="0059437D">
        <w:rPr>
          <w:rFonts w:asciiTheme="minorBidi" w:hAnsiTheme="minorBidi"/>
          <w:sz w:val="24"/>
          <w:szCs w:val="24"/>
        </w:rPr>
        <w:t>=13.44ms; Left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=30.18ms </w:t>
      </w:r>
      <w:r w:rsidRPr="0059437D">
        <w:rPr>
          <w:rFonts w:asciiTheme="minorBidi" w:hAnsiTheme="minorBidi"/>
          <w:i/>
          <w:iCs/>
          <w:sz w:val="24"/>
          <w:szCs w:val="24"/>
        </w:rPr>
        <w:t>SD</w:t>
      </w:r>
      <w:r w:rsidRPr="0059437D">
        <w:rPr>
          <w:rFonts w:asciiTheme="minorBidi" w:hAnsiTheme="minorBidi"/>
          <w:sz w:val="24"/>
          <w:szCs w:val="24"/>
        </w:rPr>
        <w:t xml:space="preserve">=15.49ms;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=2.12 </w:t>
      </w:r>
      <w:r w:rsidRPr="0059437D">
        <w:rPr>
          <w:rFonts w:asciiTheme="minorBidi" w:hAnsiTheme="minorBidi"/>
          <w:i/>
          <w:iCs/>
          <w:sz w:val="24"/>
          <w:szCs w:val="24"/>
        </w:rPr>
        <w:t>p</w:t>
      </w:r>
      <w:r w:rsidRPr="0059437D">
        <w:rPr>
          <w:rFonts w:asciiTheme="minorBidi" w:hAnsiTheme="minorBidi"/>
          <w:sz w:val="24"/>
          <w:szCs w:val="24"/>
        </w:rPr>
        <w:t>=0.15)</w:t>
      </w:r>
      <w:r>
        <w:rPr>
          <w:rFonts w:asciiTheme="minorBidi" w:hAnsiTheme="minorBidi"/>
          <w:sz w:val="24"/>
          <w:szCs w:val="24"/>
        </w:rPr>
        <w:t>,</w:t>
      </w:r>
      <w:r w:rsidRPr="0059437D">
        <w:rPr>
          <w:rFonts w:asciiTheme="minorBidi" w:hAnsiTheme="minorBidi"/>
          <w:sz w:val="24"/>
          <w:szCs w:val="24"/>
        </w:rPr>
        <w:t xml:space="preserve"> or an interaction effect </w:t>
      </w:r>
      <w:r>
        <w:rPr>
          <w:rFonts w:asciiTheme="minorBidi" w:hAnsiTheme="minorBidi"/>
          <w:sz w:val="24"/>
          <w:szCs w:val="24"/>
        </w:rPr>
        <w:t xml:space="preserve">between feedback laterality and trained hand </w:t>
      </w:r>
      <w:r w:rsidRPr="0059437D">
        <w:rPr>
          <w:rFonts w:asciiTheme="minorBidi" w:hAnsiTheme="minorBidi"/>
          <w:sz w:val="24"/>
          <w:szCs w:val="24"/>
        </w:rPr>
        <w:t>(</w:t>
      </w:r>
      <w:r w:rsidRPr="0059437D">
        <w:rPr>
          <w:rFonts w:asciiTheme="minorBidi" w:hAnsiTheme="minorBidi"/>
          <w:i/>
          <w:iCs/>
          <w:sz w:val="24"/>
          <w:szCs w:val="24"/>
        </w:rPr>
        <w:t>F(1,113)</w:t>
      </w:r>
      <w:r w:rsidRPr="0059437D">
        <w:rPr>
          <w:rFonts w:asciiTheme="minorBidi" w:hAnsiTheme="minorBidi"/>
          <w:sz w:val="24"/>
          <w:szCs w:val="24"/>
        </w:rPr>
        <w:t xml:space="preserve">=0.41 </w:t>
      </w:r>
      <w:r w:rsidRPr="0059437D">
        <w:rPr>
          <w:rFonts w:asciiTheme="minorBidi" w:hAnsiTheme="minorBidi"/>
          <w:i/>
          <w:iCs/>
          <w:sz w:val="24"/>
          <w:szCs w:val="24"/>
        </w:rPr>
        <w:t>p</w:t>
      </w:r>
      <w:r w:rsidRPr="0059437D">
        <w:rPr>
          <w:rFonts w:asciiTheme="minorBidi" w:hAnsiTheme="minorBidi"/>
          <w:sz w:val="24"/>
          <w:szCs w:val="24"/>
        </w:rPr>
        <w:t>=0.52, see figure 2</w:t>
      </w:r>
      <w:r w:rsidR="0016173D">
        <w:rPr>
          <w:rFonts w:asciiTheme="minorBidi" w:hAnsiTheme="minorBidi"/>
          <w:sz w:val="24"/>
          <w:szCs w:val="24"/>
          <w:lang w:val="en-US"/>
        </w:rPr>
        <w:t>B</w:t>
      </w:r>
      <w:r w:rsidRPr="0059437D">
        <w:rPr>
          <w:rFonts w:asciiTheme="minorBidi" w:hAnsiTheme="minorBidi"/>
          <w:sz w:val="24"/>
          <w:szCs w:val="24"/>
        </w:rPr>
        <w:t>).</w:t>
      </w:r>
    </w:p>
    <w:p w14:paraId="46581C22" w14:textId="6857B1C0" w:rsidR="00FC0110" w:rsidRDefault="00FC0110" w:rsidP="000B5ED8">
      <w:pPr>
        <w:spacing w:line="276" w:lineRule="auto"/>
        <w:rPr>
          <w:rFonts w:asciiTheme="minorBidi" w:hAnsiTheme="minorBidi"/>
          <w:sz w:val="24"/>
          <w:szCs w:val="24"/>
        </w:rPr>
      </w:pPr>
      <w:r>
        <w:rPr>
          <w:rFonts w:asciiTheme="minorBidi" w:hAnsiTheme="minorBidi"/>
          <w:sz w:val="24"/>
          <w:szCs w:val="24"/>
        </w:rPr>
        <w:t xml:space="preserve">With respect to </w:t>
      </w:r>
      <w:r w:rsidR="000B5ED8">
        <w:rPr>
          <w:rFonts w:asciiTheme="minorBidi" w:hAnsiTheme="minorBidi"/>
          <w:sz w:val="24"/>
          <w:szCs w:val="24"/>
          <w:lang w:val="en-US"/>
        </w:rPr>
        <w:t xml:space="preserve">number of </w:t>
      </w:r>
      <w:r>
        <w:rPr>
          <w:rFonts w:asciiTheme="minorBidi" w:hAnsiTheme="minorBidi"/>
          <w:sz w:val="24"/>
          <w:szCs w:val="24"/>
        </w:rPr>
        <w:t xml:space="preserve">errors </w:t>
      </w:r>
      <w:r w:rsidR="000B5ED8">
        <w:rPr>
          <w:rFonts w:asciiTheme="minorBidi" w:hAnsiTheme="minorBidi"/>
          <w:sz w:val="24"/>
          <w:szCs w:val="24"/>
          <w:lang w:val="en-US"/>
        </w:rPr>
        <w:t xml:space="preserve">committed </w:t>
      </w:r>
      <w:r>
        <w:rPr>
          <w:rFonts w:asciiTheme="minorBidi" w:hAnsiTheme="minorBidi"/>
          <w:sz w:val="24"/>
          <w:szCs w:val="24"/>
        </w:rPr>
        <w:t>on</w:t>
      </w:r>
      <w:r w:rsidRPr="0059437D">
        <w:rPr>
          <w:rFonts w:asciiTheme="minorBidi" w:hAnsiTheme="minorBidi"/>
          <w:sz w:val="24"/>
          <w:szCs w:val="24"/>
        </w:rPr>
        <w:t xml:space="preserve"> the </w:t>
      </w:r>
      <w:r>
        <w:rPr>
          <w:rFonts w:asciiTheme="minorBidi" w:hAnsiTheme="minorBidi"/>
          <w:sz w:val="24"/>
          <w:szCs w:val="24"/>
        </w:rPr>
        <w:t xml:space="preserve">second </w:t>
      </w:r>
      <w:r w:rsidRPr="0059437D">
        <w:rPr>
          <w:rFonts w:asciiTheme="minorBidi" w:hAnsiTheme="minorBidi"/>
          <w:sz w:val="24"/>
          <w:szCs w:val="24"/>
        </w:rPr>
        <w:t>training day,</w:t>
      </w:r>
      <w:r>
        <w:rPr>
          <w:rFonts w:asciiTheme="minorBidi" w:hAnsiTheme="minorBidi"/>
          <w:sz w:val="24"/>
          <w:szCs w:val="24"/>
        </w:rPr>
        <w:t xml:space="preserve"> w</w:t>
      </w:r>
      <w:r w:rsidRPr="0059437D">
        <w:rPr>
          <w:rFonts w:asciiTheme="minorBidi" w:hAnsiTheme="minorBidi"/>
          <w:sz w:val="24"/>
          <w:szCs w:val="24"/>
        </w:rPr>
        <w:t>e found no difference between feedback conditions (Ipsilateral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=1.57 </w:t>
      </w:r>
      <w:r w:rsidRPr="0059437D">
        <w:rPr>
          <w:rFonts w:asciiTheme="minorBidi" w:hAnsiTheme="minorBidi"/>
          <w:i/>
          <w:iCs/>
          <w:sz w:val="24"/>
          <w:szCs w:val="24"/>
        </w:rPr>
        <w:t>SD</w:t>
      </w:r>
      <w:r w:rsidRPr="0059437D">
        <w:rPr>
          <w:rFonts w:asciiTheme="minorBidi" w:hAnsiTheme="minorBidi"/>
          <w:sz w:val="24"/>
          <w:szCs w:val="24"/>
        </w:rPr>
        <w:t>=2.25 errors; Contralateral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=1.07 </w:t>
      </w:r>
      <w:r w:rsidRPr="0059437D">
        <w:rPr>
          <w:rFonts w:asciiTheme="minorBidi" w:hAnsiTheme="minorBidi"/>
          <w:i/>
          <w:iCs/>
          <w:sz w:val="24"/>
          <w:szCs w:val="24"/>
        </w:rPr>
        <w:t>SD</w:t>
      </w:r>
      <w:r w:rsidRPr="0059437D">
        <w:rPr>
          <w:rFonts w:asciiTheme="minorBidi" w:hAnsiTheme="minorBidi"/>
          <w:sz w:val="24"/>
          <w:szCs w:val="24"/>
        </w:rPr>
        <w:t xml:space="preserve">=1.47 errors;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=2.22, </w:t>
      </w:r>
      <w:r w:rsidRPr="0059437D">
        <w:rPr>
          <w:rFonts w:asciiTheme="minorBidi" w:hAnsiTheme="minorBidi"/>
          <w:i/>
          <w:iCs/>
          <w:sz w:val="24"/>
          <w:szCs w:val="24"/>
        </w:rPr>
        <w:t>p</w:t>
      </w:r>
      <w:r w:rsidRPr="0059437D">
        <w:rPr>
          <w:rFonts w:asciiTheme="minorBidi" w:hAnsiTheme="minorBidi"/>
          <w:sz w:val="24"/>
          <w:szCs w:val="24"/>
        </w:rPr>
        <w:t>= 0.14)</w:t>
      </w:r>
      <w:r>
        <w:rPr>
          <w:rFonts w:asciiTheme="minorBidi" w:hAnsiTheme="minorBidi"/>
          <w:sz w:val="24"/>
          <w:szCs w:val="24"/>
        </w:rPr>
        <w:t>. W</w:t>
      </w:r>
      <w:r w:rsidRPr="0059437D">
        <w:rPr>
          <w:rFonts w:asciiTheme="minorBidi" w:hAnsiTheme="minorBidi"/>
          <w:sz w:val="24"/>
          <w:szCs w:val="24"/>
        </w:rPr>
        <w:t>e found a trend toward significance between trained hand</w:t>
      </w:r>
      <w:r w:rsidR="000B5ED8">
        <w:rPr>
          <w:rFonts w:asciiTheme="minorBidi" w:hAnsiTheme="minorBidi"/>
          <w:sz w:val="24"/>
          <w:szCs w:val="24"/>
          <w:lang w:val="en-US"/>
        </w:rPr>
        <w:t>s</w:t>
      </w:r>
      <w:r w:rsidRPr="0059437D">
        <w:rPr>
          <w:rFonts w:asciiTheme="minorBidi" w:hAnsiTheme="minorBidi"/>
          <w:sz w:val="24"/>
          <w:szCs w:val="24"/>
        </w:rPr>
        <w:t xml:space="preserve"> (Right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=1.02 </w:t>
      </w:r>
      <w:r w:rsidRPr="0059437D">
        <w:rPr>
          <w:rFonts w:asciiTheme="minorBidi" w:hAnsiTheme="minorBidi"/>
          <w:i/>
          <w:iCs/>
          <w:sz w:val="24"/>
          <w:szCs w:val="24"/>
        </w:rPr>
        <w:t>SD</w:t>
      </w:r>
      <w:r w:rsidRPr="0059437D">
        <w:rPr>
          <w:rFonts w:asciiTheme="minorBidi" w:hAnsiTheme="minorBidi"/>
          <w:sz w:val="24"/>
          <w:szCs w:val="24"/>
        </w:rPr>
        <w:t>=1.43 errors; Left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=1.63 </w:t>
      </w:r>
      <w:r w:rsidRPr="0059437D">
        <w:rPr>
          <w:rFonts w:asciiTheme="minorBidi" w:hAnsiTheme="minorBidi"/>
          <w:i/>
          <w:iCs/>
          <w:sz w:val="24"/>
          <w:szCs w:val="24"/>
        </w:rPr>
        <w:t>SD</w:t>
      </w:r>
      <w:r w:rsidRPr="0059437D">
        <w:rPr>
          <w:rFonts w:asciiTheme="minorBidi" w:hAnsiTheme="minorBidi"/>
          <w:sz w:val="24"/>
          <w:szCs w:val="24"/>
        </w:rPr>
        <w:t xml:space="preserve">=2.26 errors;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 3.23 </w:t>
      </w:r>
      <w:r w:rsidRPr="0059437D">
        <w:rPr>
          <w:rFonts w:asciiTheme="minorBidi" w:hAnsiTheme="minorBidi"/>
          <w:i/>
          <w:iCs/>
          <w:sz w:val="24"/>
          <w:szCs w:val="24"/>
        </w:rPr>
        <w:t>p</w:t>
      </w:r>
      <w:r w:rsidRPr="0059437D">
        <w:rPr>
          <w:rFonts w:asciiTheme="minorBidi" w:hAnsiTheme="minorBidi"/>
          <w:sz w:val="24"/>
          <w:szCs w:val="24"/>
        </w:rPr>
        <w:t>= 0.08), and no interaction effect between trained hand and feedback type (</w:t>
      </w:r>
      <w:r w:rsidRPr="0059437D">
        <w:rPr>
          <w:rFonts w:asciiTheme="minorBidi" w:hAnsiTheme="minorBidi"/>
          <w:i/>
          <w:iCs/>
          <w:sz w:val="24"/>
          <w:szCs w:val="24"/>
        </w:rPr>
        <w:t>F(1,113)</w:t>
      </w:r>
      <w:r w:rsidRPr="0059437D">
        <w:rPr>
          <w:rFonts w:asciiTheme="minorBidi" w:hAnsiTheme="minorBidi"/>
          <w:sz w:val="24"/>
          <w:szCs w:val="24"/>
        </w:rPr>
        <w:t xml:space="preserve">=1.97, </w:t>
      </w:r>
      <w:r w:rsidRPr="0059437D">
        <w:rPr>
          <w:rFonts w:asciiTheme="minorBidi" w:hAnsiTheme="minorBidi"/>
          <w:i/>
          <w:iCs/>
          <w:sz w:val="24"/>
          <w:szCs w:val="24"/>
        </w:rPr>
        <w:t>p</w:t>
      </w:r>
      <w:r w:rsidRPr="0059437D">
        <w:rPr>
          <w:rFonts w:asciiTheme="minorBidi" w:hAnsiTheme="minorBidi"/>
          <w:sz w:val="24"/>
          <w:szCs w:val="24"/>
        </w:rPr>
        <w:t>= 0.16).</w:t>
      </w:r>
    </w:p>
    <w:p w14:paraId="3D3C2F80" w14:textId="0370C437" w:rsidR="00FC0110" w:rsidRDefault="00FC0110" w:rsidP="000B5ED8">
      <w:pPr>
        <w:spacing w:line="276" w:lineRule="auto"/>
        <w:rPr>
          <w:rFonts w:asciiTheme="minorBidi" w:hAnsiTheme="minorBidi"/>
          <w:sz w:val="24"/>
          <w:szCs w:val="24"/>
        </w:rPr>
      </w:pPr>
      <w:r>
        <w:rPr>
          <w:rFonts w:asciiTheme="minorBidi" w:hAnsiTheme="minorBidi"/>
          <w:sz w:val="24"/>
          <w:szCs w:val="24"/>
        </w:rPr>
        <w:t xml:space="preserve">Taken together, all groups performed better following training (as expressed by smaller deviations from perfect performance </w:t>
      </w:r>
      <w:r w:rsidR="000B5ED8">
        <w:rPr>
          <w:rFonts w:asciiTheme="minorBidi" w:hAnsiTheme="minorBidi"/>
          <w:sz w:val="24"/>
          <w:szCs w:val="24"/>
        </w:rPr>
        <w:t>Δ</w:t>
      </w:r>
      <w:r w:rsidR="000B5ED8">
        <w:rPr>
          <w:rFonts w:asciiTheme="minorBidi" w:hAnsiTheme="minorBidi"/>
          <w:sz w:val="24"/>
          <w:szCs w:val="24"/>
          <w:lang w:val="en-US"/>
        </w:rPr>
        <w:t xml:space="preserve">IPI, </w:t>
      </w:r>
      <w:r>
        <w:rPr>
          <w:rFonts w:asciiTheme="minorBidi" w:hAnsiTheme="minorBidi"/>
          <w:sz w:val="24"/>
          <w:szCs w:val="24"/>
        </w:rPr>
        <w:t xml:space="preserve">and lower error rates). Groups that trained with auditory feedback delivered to the ear contralateral to the training hand learned better than groups that trained with auditory feedback delivered to the ear ipsilateral to the training hand, while error rates </w:t>
      </w:r>
      <w:r w:rsidR="000B5ED8">
        <w:rPr>
          <w:rFonts w:asciiTheme="minorBidi" w:hAnsiTheme="minorBidi"/>
          <w:sz w:val="24"/>
          <w:szCs w:val="24"/>
          <w:lang w:val="en-US"/>
        </w:rPr>
        <w:t>remained</w:t>
      </w:r>
      <w:r w:rsidR="000B5ED8">
        <w:rPr>
          <w:rFonts w:asciiTheme="minorBidi" w:hAnsiTheme="minorBidi"/>
          <w:sz w:val="24"/>
          <w:szCs w:val="24"/>
        </w:rPr>
        <w:t xml:space="preserve"> </w:t>
      </w:r>
      <w:r>
        <w:rPr>
          <w:rFonts w:asciiTheme="minorBidi" w:hAnsiTheme="minorBidi"/>
          <w:sz w:val="24"/>
          <w:szCs w:val="24"/>
        </w:rPr>
        <w:t>similar across groups.</w:t>
      </w:r>
    </w:p>
    <w:p w14:paraId="48F71199" w14:textId="160A4BF2" w:rsidR="00FC0110" w:rsidRDefault="00FC0110" w:rsidP="00FC0110">
      <w:pPr>
        <w:spacing w:line="276" w:lineRule="auto"/>
        <w:rPr>
          <w:rFonts w:asciiTheme="minorBidi" w:hAnsiTheme="minorBidi"/>
          <w:sz w:val="24"/>
          <w:szCs w:val="24"/>
        </w:rPr>
      </w:pPr>
    </w:p>
    <w:p w14:paraId="24103ABD" w14:textId="3F62F20C" w:rsidR="00FC0110" w:rsidRDefault="00975145" w:rsidP="00FC0110">
      <w:pPr>
        <w:spacing w:line="276" w:lineRule="auto"/>
        <w:rPr>
          <w:rFonts w:asciiTheme="minorBidi" w:hAnsiTheme="minorBidi"/>
          <w:sz w:val="24"/>
          <w:szCs w:val="24"/>
        </w:rPr>
      </w:pPr>
      <w:r>
        <w:rPr>
          <w:rFonts w:asciiTheme="minorBidi" w:hAnsiTheme="minorBidi"/>
          <w:noProof/>
          <w:sz w:val="24"/>
          <w:szCs w:val="24"/>
        </w:rPr>
        <w:lastRenderedPageBreak/>
        <w:drawing>
          <wp:inline distT="0" distB="0" distL="0" distR="0" wp14:anchorId="51EC79A5" wp14:editId="1F6AD82C">
            <wp:extent cx="5731510" cy="3663315"/>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663315"/>
                    </a:xfrm>
                    <a:prstGeom prst="rect">
                      <a:avLst/>
                    </a:prstGeom>
                  </pic:spPr>
                </pic:pic>
              </a:graphicData>
            </a:graphic>
          </wp:inline>
        </w:drawing>
      </w:r>
    </w:p>
    <w:p w14:paraId="523CA716" w14:textId="77777777" w:rsidR="00975145" w:rsidRDefault="00FC0110" w:rsidP="001E486B">
      <w:pPr>
        <w:spacing w:line="276" w:lineRule="auto"/>
        <w:rPr>
          <w:rFonts w:asciiTheme="minorBidi" w:hAnsiTheme="minorBidi"/>
          <w:sz w:val="24"/>
          <w:szCs w:val="24"/>
          <w:lang w:val="en-US"/>
        </w:rPr>
      </w:pPr>
      <w:r w:rsidRPr="000B5ED8">
        <w:rPr>
          <w:rFonts w:asciiTheme="minorBidi" w:hAnsiTheme="minorBidi"/>
          <w:sz w:val="24"/>
          <w:szCs w:val="24"/>
          <w:lang w:val="en-US"/>
        </w:rPr>
        <w:t>Figure 2:</w:t>
      </w:r>
      <w:r>
        <w:rPr>
          <w:rFonts w:asciiTheme="minorBidi" w:hAnsiTheme="minorBidi"/>
          <w:sz w:val="24"/>
          <w:szCs w:val="24"/>
          <w:lang w:val="en-US"/>
        </w:rPr>
        <w:t xml:space="preserve"> </w:t>
      </w:r>
      <w:r w:rsidR="00D53EB4">
        <w:rPr>
          <w:rFonts w:asciiTheme="minorBidi" w:hAnsiTheme="minorBidi"/>
          <w:sz w:val="24"/>
          <w:szCs w:val="24"/>
          <w:lang w:val="en-US"/>
        </w:rPr>
        <w:t xml:space="preserve">performance on the training sessions. </w:t>
      </w:r>
    </w:p>
    <w:p w14:paraId="081FFA3E" w14:textId="7CCFFD7D" w:rsidR="00975145" w:rsidRDefault="00975145" w:rsidP="001E486B">
      <w:pPr>
        <w:spacing w:line="276" w:lineRule="auto"/>
        <w:rPr>
          <w:rFonts w:asciiTheme="minorBidi" w:hAnsiTheme="minorBidi"/>
          <w:sz w:val="24"/>
          <w:szCs w:val="24"/>
          <w:lang w:val="en-US"/>
        </w:rPr>
      </w:pPr>
      <w:r>
        <w:rPr>
          <w:rFonts w:asciiTheme="minorBidi" w:hAnsiTheme="minorBidi"/>
          <w:sz w:val="24"/>
          <w:szCs w:val="24"/>
          <w:lang w:val="en-US"/>
        </w:rPr>
        <w:t>A -</w:t>
      </w:r>
      <w:r w:rsidR="00D53EB4">
        <w:rPr>
          <w:rFonts w:asciiTheme="minorBidi" w:hAnsiTheme="minorBidi"/>
          <w:sz w:val="24"/>
          <w:szCs w:val="24"/>
          <w:lang w:val="en-US"/>
        </w:rPr>
        <w:t xml:space="preserve"> </w:t>
      </w:r>
      <w:r w:rsidR="00EA7F0D">
        <w:rPr>
          <w:rFonts w:asciiTheme="minorBidi" w:hAnsiTheme="minorBidi"/>
          <w:sz w:val="24"/>
          <w:szCs w:val="24"/>
          <w:lang w:val="en-US"/>
        </w:rPr>
        <w:t xml:space="preserve">performance (ΔIPI) across training blocks for </w:t>
      </w:r>
      <w:r w:rsidR="00D53EB4">
        <w:rPr>
          <w:rFonts w:asciiTheme="minorBidi" w:hAnsiTheme="minorBidi"/>
          <w:sz w:val="24"/>
          <w:szCs w:val="24"/>
          <w:lang w:val="en-US"/>
        </w:rPr>
        <w:t xml:space="preserve">the left hand (blue) and right hand (red) </w:t>
      </w:r>
      <w:r w:rsidR="001E486B">
        <w:rPr>
          <w:rFonts w:asciiTheme="minorBidi" w:hAnsiTheme="minorBidi"/>
          <w:sz w:val="24"/>
          <w:szCs w:val="24"/>
          <w:lang w:val="en-US"/>
        </w:rPr>
        <w:t>groups</w:t>
      </w:r>
      <w:r w:rsidR="00EA7F0D">
        <w:rPr>
          <w:rFonts w:asciiTheme="minorBidi" w:hAnsiTheme="minorBidi"/>
          <w:sz w:val="24"/>
          <w:szCs w:val="24"/>
          <w:lang w:val="en-US"/>
        </w:rPr>
        <w:t xml:space="preserve"> according to feedback condition (</w:t>
      </w:r>
      <w:r w:rsidR="009656B7">
        <w:rPr>
          <w:rFonts w:asciiTheme="minorBidi" w:hAnsiTheme="minorBidi"/>
          <w:sz w:val="24"/>
          <w:szCs w:val="24"/>
          <w:lang w:val="en-US"/>
        </w:rPr>
        <w:t>ipsilateral ear – light colors; contralateral ear – dark colors)</w:t>
      </w:r>
      <w:r w:rsidR="00D53EB4">
        <w:rPr>
          <w:rFonts w:asciiTheme="minorBidi" w:hAnsiTheme="minorBidi"/>
          <w:sz w:val="24"/>
          <w:szCs w:val="24"/>
          <w:lang w:val="en-US"/>
        </w:rPr>
        <w:t xml:space="preserve">. </w:t>
      </w:r>
    </w:p>
    <w:p w14:paraId="2347130D" w14:textId="1C128215" w:rsidR="00FC0110" w:rsidRPr="00FC0110" w:rsidRDefault="00975145" w:rsidP="001E486B">
      <w:pPr>
        <w:spacing w:line="276" w:lineRule="auto"/>
        <w:rPr>
          <w:rFonts w:asciiTheme="minorBidi" w:hAnsiTheme="minorBidi"/>
          <w:sz w:val="24"/>
          <w:szCs w:val="24"/>
          <w:lang w:val="en-US"/>
        </w:rPr>
      </w:pPr>
      <w:r>
        <w:rPr>
          <w:rFonts w:asciiTheme="minorBidi" w:hAnsiTheme="minorBidi"/>
          <w:sz w:val="24"/>
          <w:szCs w:val="24"/>
          <w:lang w:val="en-US"/>
        </w:rPr>
        <w:t xml:space="preserve">B - </w:t>
      </w:r>
      <w:r w:rsidR="00D53EB4">
        <w:rPr>
          <w:rFonts w:asciiTheme="minorBidi" w:hAnsiTheme="minorBidi"/>
          <w:sz w:val="24"/>
          <w:szCs w:val="24"/>
          <w:lang w:val="en-US"/>
        </w:rPr>
        <w:t xml:space="preserve">mean performance </w:t>
      </w:r>
      <w:r w:rsidR="009656B7">
        <w:rPr>
          <w:rFonts w:asciiTheme="minorBidi" w:hAnsiTheme="minorBidi"/>
          <w:sz w:val="24"/>
          <w:szCs w:val="24"/>
          <w:lang w:val="en-US"/>
        </w:rPr>
        <w:t xml:space="preserve">across blocks </w:t>
      </w:r>
      <w:r w:rsidR="00D53EB4">
        <w:rPr>
          <w:rFonts w:asciiTheme="minorBidi" w:hAnsiTheme="minorBidi"/>
          <w:sz w:val="24"/>
          <w:szCs w:val="24"/>
          <w:lang w:val="en-US"/>
        </w:rPr>
        <w:t xml:space="preserve">on the first (left) and second (right) training </w:t>
      </w:r>
      <w:r w:rsidR="00654996">
        <w:rPr>
          <w:rFonts w:asciiTheme="minorBidi" w:hAnsiTheme="minorBidi"/>
          <w:sz w:val="24"/>
          <w:szCs w:val="24"/>
          <w:lang w:val="en-US"/>
        </w:rPr>
        <w:t>days</w:t>
      </w:r>
      <w:r w:rsidR="00D53EB4">
        <w:rPr>
          <w:rFonts w:asciiTheme="minorBidi" w:hAnsiTheme="minorBidi"/>
          <w:sz w:val="24"/>
          <w:szCs w:val="24"/>
          <w:lang w:val="en-US"/>
        </w:rPr>
        <w:t xml:space="preserve">. On the second </w:t>
      </w:r>
      <w:r w:rsidR="001E486B">
        <w:rPr>
          <w:rFonts w:asciiTheme="minorBidi" w:hAnsiTheme="minorBidi"/>
          <w:sz w:val="24"/>
          <w:szCs w:val="24"/>
          <w:lang w:val="en-US"/>
        </w:rPr>
        <w:t>day</w:t>
      </w:r>
      <w:r w:rsidR="00D53EB4">
        <w:rPr>
          <w:rFonts w:asciiTheme="minorBidi" w:hAnsiTheme="minorBidi"/>
          <w:sz w:val="24"/>
          <w:szCs w:val="24"/>
          <w:lang w:val="en-US"/>
        </w:rPr>
        <w:t xml:space="preserve">, participants who </w:t>
      </w:r>
      <w:r w:rsidR="001E486B">
        <w:rPr>
          <w:rFonts w:asciiTheme="minorBidi" w:hAnsiTheme="minorBidi"/>
          <w:sz w:val="24"/>
          <w:szCs w:val="24"/>
          <w:lang w:val="en-US"/>
        </w:rPr>
        <w:t>received auditory feedback to the ear contralateral to the active hand had lower ΔIPI (were more accurate), than participants who received ipsilateral feedback during training.</w:t>
      </w:r>
    </w:p>
    <w:p w14:paraId="496AFB17" w14:textId="1A43E502" w:rsidR="00FC0110" w:rsidRDefault="00FC0110" w:rsidP="00FC0110">
      <w:pPr>
        <w:spacing w:line="276" w:lineRule="auto"/>
        <w:rPr>
          <w:rFonts w:asciiTheme="minorBidi" w:hAnsiTheme="minorBidi"/>
          <w:sz w:val="24"/>
          <w:szCs w:val="24"/>
        </w:rPr>
      </w:pPr>
      <w:r>
        <w:rPr>
          <w:rFonts w:asciiTheme="minorBidi" w:hAnsiTheme="minorBidi"/>
          <w:b/>
          <w:bCs/>
          <w:sz w:val="24"/>
          <w:szCs w:val="24"/>
        </w:rPr>
        <w:t>Generalization</w:t>
      </w:r>
      <w:r w:rsidR="00654996">
        <w:rPr>
          <w:rFonts w:asciiTheme="minorBidi" w:hAnsiTheme="minorBidi"/>
          <w:b/>
          <w:bCs/>
          <w:sz w:val="24"/>
          <w:szCs w:val="24"/>
          <w:lang w:val="en-US"/>
        </w:rPr>
        <w:t xml:space="preserve"> to binaural feedback</w:t>
      </w:r>
      <w:r>
        <w:rPr>
          <w:rFonts w:asciiTheme="minorBidi" w:hAnsiTheme="minorBidi"/>
          <w:b/>
          <w:bCs/>
          <w:sz w:val="24"/>
          <w:szCs w:val="24"/>
        </w:rPr>
        <w:t>: performance with the trained hand</w:t>
      </w:r>
    </w:p>
    <w:p w14:paraId="282F7966" w14:textId="6345DB39" w:rsidR="00FC0110" w:rsidRDefault="00FC0110" w:rsidP="001E486B">
      <w:pPr>
        <w:spacing w:line="276" w:lineRule="auto"/>
        <w:ind w:firstLine="720"/>
        <w:rPr>
          <w:rFonts w:asciiTheme="minorBidi" w:hAnsiTheme="minorBidi"/>
          <w:sz w:val="24"/>
          <w:szCs w:val="24"/>
        </w:rPr>
      </w:pPr>
      <w:proofErr w:type="gramStart"/>
      <w:r w:rsidRPr="0059437D">
        <w:rPr>
          <w:rFonts w:asciiTheme="minorBidi" w:hAnsiTheme="minorBidi"/>
          <w:sz w:val="24"/>
          <w:szCs w:val="24"/>
        </w:rPr>
        <w:t>In order to</w:t>
      </w:r>
      <w:proofErr w:type="gramEnd"/>
      <w:r w:rsidRPr="0059437D">
        <w:rPr>
          <w:rFonts w:asciiTheme="minorBidi" w:hAnsiTheme="minorBidi"/>
          <w:sz w:val="24"/>
          <w:szCs w:val="24"/>
        </w:rPr>
        <w:t xml:space="preserve"> examine generalization of training to </w:t>
      </w:r>
      <w:r>
        <w:rPr>
          <w:rFonts w:asciiTheme="minorBidi" w:hAnsiTheme="minorBidi"/>
          <w:sz w:val="24"/>
          <w:szCs w:val="24"/>
        </w:rPr>
        <w:t>performance without external reference cue (metronome)</w:t>
      </w:r>
      <w:r w:rsidRPr="0059437D">
        <w:rPr>
          <w:rFonts w:asciiTheme="minorBidi" w:hAnsiTheme="minorBidi"/>
          <w:sz w:val="24"/>
          <w:szCs w:val="24"/>
        </w:rPr>
        <w:t xml:space="preserve">, we </w:t>
      </w:r>
      <w:r>
        <w:rPr>
          <w:rFonts w:asciiTheme="minorBidi" w:hAnsiTheme="minorBidi"/>
          <w:sz w:val="24"/>
          <w:szCs w:val="24"/>
        </w:rPr>
        <w:t xml:space="preserve">evaluated </w:t>
      </w:r>
      <w:r w:rsidR="00654996">
        <w:rPr>
          <w:rFonts w:asciiTheme="minorBidi" w:hAnsiTheme="minorBidi"/>
          <w:sz w:val="24"/>
          <w:szCs w:val="24"/>
          <w:lang w:val="en-US"/>
        </w:rPr>
        <w:t>participants’</w:t>
      </w:r>
      <w:r>
        <w:rPr>
          <w:rFonts w:asciiTheme="minorBidi" w:hAnsiTheme="minorBidi"/>
          <w:sz w:val="24"/>
          <w:szCs w:val="24"/>
        </w:rPr>
        <w:t xml:space="preserve"> performance</w:t>
      </w:r>
      <w:r w:rsidRPr="0059437D">
        <w:rPr>
          <w:rFonts w:asciiTheme="minorBidi" w:hAnsiTheme="minorBidi"/>
          <w:sz w:val="24"/>
          <w:szCs w:val="24"/>
        </w:rPr>
        <w:t xml:space="preserve"> before and after training (see methods).</w:t>
      </w:r>
      <w:r>
        <w:rPr>
          <w:rFonts w:asciiTheme="minorBidi" w:hAnsiTheme="minorBidi"/>
          <w:sz w:val="24"/>
          <w:szCs w:val="24"/>
        </w:rPr>
        <w:t xml:space="preserve"> With respect to evaluations of the trained hand irrespective of training group, we found a significant difference</w:t>
      </w:r>
      <w:r w:rsidRPr="0059437D">
        <w:rPr>
          <w:rFonts w:asciiTheme="minorBidi" w:hAnsiTheme="minorBidi"/>
          <w:sz w:val="24"/>
          <w:szCs w:val="24"/>
        </w:rPr>
        <w:t xml:space="preserve"> between pre-training evaluation </w:t>
      </w:r>
      <w:r>
        <w:rPr>
          <w:rFonts w:asciiTheme="minorBidi" w:hAnsiTheme="minorBidi"/>
          <w:sz w:val="24"/>
          <w:szCs w:val="24"/>
        </w:rPr>
        <w:t xml:space="preserve">on the first day </w:t>
      </w:r>
      <w:r w:rsidRPr="0059437D">
        <w:rPr>
          <w:rFonts w:asciiTheme="minorBidi" w:hAnsiTheme="minorBidi"/>
          <w:sz w:val="24"/>
          <w:szCs w:val="24"/>
        </w:rPr>
        <w:t>and the post-training evaluation</w:t>
      </w:r>
      <w:r>
        <w:rPr>
          <w:rFonts w:asciiTheme="minorBidi" w:hAnsiTheme="minorBidi"/>
          <w:sz w:val="24"/>
          <w:szCs w:val="24"/>
        </w:rPr>
        <w:t xml:space="preserve"> on the second day</w:t>
      </w:r>
      <w:r w:rsidRPr="0059437D">
        <w:rPr>
          <w:rFonts w:asciiTheme="minorBidi" w:hAnsiTheme="minorBidi"/>
          <w:sz w:val="24"/>
          <w:szCs w:val="24"/>
        </w:rPr>
        <w:t xml:space="preserve">, such that participants’ performance on the last evaluation was significantly </w:t>
      </w:r>
      <w:r>
        <w:rPr>
          <w:rFonts w:asciiTheme="minorBidi" w:hAnsiTheme="minorBidi"/>
          <w:sz w:val="24"/>
          <w:szCs w:val="24"/>
        </w:rPr>
        <w:t>more accurate</w:t>
      </w:r>
      <w:r w:rsidRPr="0059437D">
        <w:rPr>
          <w:rFonts w:asciiTheme="minorBidi" w:hAnsiTheme="minorBidi"/>
          <w:sz w:val="24"/>
          <w:szCs w:val="24"/>
        </w:rPr>
        <w:t xml:space="preserve"> (</w:t>
      </w:r>
      <w:r w:rsidR="001E486B">
        <w:rPr>
          <w:rFonts w:asciiTheme="minorBidi" w:hAnsiTheme="minorBidi"/>
          <w:sz w:val="24"/>
          <w:szCs w:val="24"/>
        </w:rPr>
        <w:t>Δ</w:t>
      </w:r>
      <w:r>
        <w:rPr>
          <w:rFonts w:asciiTheme="minorBidi" w:hAnsiTheme="minorBidi"/>
          <w:sz w:val="24"/>
          <w:szCs w:val="24"/>
        </w:rPr>
        <w:t xml:space="preserve">IPI: </w:t>
      </w:r>
      <w:r w:rsidRPr="0059437D">
        <w:rPr>
          <w:rFonts w:asciiTheme="minorBidi" w:hAnsiTheme="minorBidi"/>
          <w:i/>
          <w:iCs/>
          <w:sz w:val="24"/>
          <w:szCs w:val="24"/>
        </w:rPr>
        <w:t>M</w:t>
      </w:r>
      <w:r w:rsidRPr="0059437D">
        <w:rPr>
          <w:rFonts w:asciiTheme="minorBidi" w:hAnsiTheme="minorBidi"/>
          <w:sz w:val="24"/>
          <w:szCs w:val="24"/>
        </w:rPr>
        <w:t xml:space="preserve">=28.97ms </w:t>
      </w:r>
      <w:r w:rsidRPr="0059437D">
        <w:rPr>
          <w:rFonts w:asciiTheme="minorBidi" w:hAnsiTheme="minorBidi"/>
          <w:i/>
          <w:iCs/>
          <w:sz w:val="24"/>
          <w:szCs w:val="24"/>
        </w:rPr>
        <w:t>SD</w:t>
      </w:r>
      <w:r w:rsidRPr="0059437D">
        <w:rPr>
          <w:rFonts w:asciiTheme="minorBidi" w:hAnsiTheme="minorBidi"/>
          <w:sz w:val="24"/>
          <w:szCs w:val="24"/>
        </w:rPr>
        <w:t>=12.90ms</w:t>
      </w:r>
      <w:r>
        <w:rPr>
          <w:rFonts w:asciiTheme="minorBidi" w:hAnsiTheme="minorBidi"/>
          <w:sz w:val="24"/>
          <w:szCs w:val="24"/>
        </w:rPr>
        <w:t xml:space="preserve"> vs. </w:t>
      </w:r>
      <w:r w:rsidRPr="0059437D">
        <w:rPr>
          <w:rFonts w:asciiTheme="minorBidi" w:hAnsiTheme="minorBidi"/>
          <w:i/>
          <w:iCs/>
          <w:sz w:val="24"/>
          <w:szCs w:val="24"/>
        </w:rPr>
        <w:t>M</w:t>
      </w:r>
      <w:r w:rsidRPr="0059437D">
        <w:rPr>
          <w:rFonts w:asciiTheme="minorBidi" w:hAnsiTheme="minorBidi"/>
          <w:sz w:val="24"/>
          <w:szCs w:val="24"/>
        </w:rPr>
        <w:t xml:space="preserve">=77.52ms </w:t>
      </w:r>
      <w:r w:rsidRPr="0059437D">
        <w:rPr>
          <w:rFonts w:asciiTheme="minorBidi" w:hAnsiTheme="minorBidi"/>
          <w:i/>
          <w:iCs/>
          <w:sz w:val="24"/>
          <w:szCs w:val="24"/>
        </w:rPr>
        <w:t>SD</w:t>
      </w:r>
      <w:r w:rsidRPr="0059437D">
        <w:rPr>
          <w:rFonts w:asciiTheme="minorBidi" w:hAnsiTheme="minorBidi"/>
          <w:sz w:val="24"/>
          <w:szCs w:val="24"/>
        </w:rPr>
        <w:t xml:space="preserve">=56.32ms; Paired sample t test: </w:t>
      </w:r>
      <w:r w:rsidRPr="0059437D">
        <w:rPr>
          <w:rFonts w:asciiTheme="minorBidi" w:hAnsiTheme="minorBidi"/>
          <w:i/>
          <w:iCs/>
          <w:sz w:val="24"/>
          <w:szCs w:val="24"/>
        </w:rPr>
        <w:t>t(116)</w:t>
      </w:r>
      <w:r w:rsidRPr="0059437D">
        <w:rPr>
          <w:rFonts w:asciiTheme="minorBidi" w:hAnsiTheme="minorBidi"/>
          <w:sz w:val="24"/>
          <w:szCs w:val="24"/>
        </w:rPr>
        <w:t xml:space="preserve">=9.94, </w:t>
      </w:r>
      <w:r w:rsidRPr="0059437D">
        <w:rPr>
          <w:rFonts w:asciiTheme="minorBidi" w:hAnsiTheme="minorBidi"/>
          <w:i/>
          <w:iCs/>
          <w:sz w:val="24"/>
          <w:szCs w:val="24"/>
        </w:rPr>
        <w:t>p</w:t>
      </w:r>
      <w:r w:rsidRPr="0059437D">
        <w:rPr>
          <w:rFonts w:asciiTheme="minorBidi" w:hAnsiTheme="minorBidi"/>
          <w:sz w:val="24"/>
          <w:szCs w:val="24"/>
        </w:rPr>
        <w:t>&lt;0.01).</w:t>
      </w:r>
      <w:r>
        <w:rPr>
          <w:rFonts w:asciiTheme="minorBidi" w:hAnsiTheme="minorBidi"/>
          <w:sz w:val="24"/>
          <w:szCs w:val="24"/>
        </w:rPr>
        <w:t xml:space="preserve"> In addition, subjects committed less errors</w:t>
      </w:r>
      <w:r w:rsidRPr="0059437D">
        <w:rPr>
          <w:rFonts w:asciiTheme="minorBidi" w:hAnsiTheme="minorBidi"/>
          <w:sz w:val="24"/>
          <w:szCs w:val="24"/>
        </w:rPr>
        <w:t xml:space="preserve"> during the post training evaluation (</w:t>
      </w:r>
      <w:r w:rsidRPr="0059437D">
        <w:rPr>
          <w:rFonts w:asciiTheme="minorBidi" w:hAnsiTheme="minorBidi"/>
          <w:i/>
          <w:iCs/>
          <w:sz w:val="24"/>
          <w:szCs w:val="24"/>
        </w:rPr>
        <w:t>M</w:t>
      </w:r>
      <w:r w:rsidRPr="0059437D">
        <w:rPr>
          <w:rFonts w:asciiTheme="minorBidi" w:hAnsiTheme="minorBidi"/>
          <w:sz w:val="24"/>
          <w:szCs w:val="24"/>
        </w:rPr>
        <w:t xml:space="preserve">=0.65 </w:t>
      </w:r>
      <w:r w:rsidRPr="0059437D">
        <w:rPr>
          <w:rFonts w:asciiTheme="minorBidi" w:hAnsiTheme="minorBidi"/>
          <w:i/>
          <w:iCs/>
          <w:sz w:val="24"/>
          <w:szCs w:val="24"/>
        </w:rPr>
        <w:t>SD</w:t>
      </w:r>
      <w:r w:rsidRPr="0059437D">
        <w:rPr>
          <w:rFonts w:asciiTheme="minorBidi" w:hAnsiTheme="minorBidi"/>
          <w:sz w:val="24"/>
          <w:szCs w:val="24"/>
        </w:rPr>
        <w:t>=1.39 errors) relative to pre training evaluation (</w:t>
      </w:r>
      <w:r w:rsidRPr="0059437D">
        <w:rPr>
          <w:rFonts w:asciiTheme="minorBidi" w:hAnsiTheme="minorBidi"/>
          <w:i/>
          <w:iCs/>
          <w:sz w:val="24"/>
          <w:szCs w:val="24"/>
        </w:rPr>
        <w:t>M</w:t>
      </w:r>
      <w:r w:rsidRPr="0059437D">
        <w:rPr>
          <w:rFonts w:asciiTheme="minorBidi" w:hAnsiTheme="minorBidi"/>
          <w:sz w:val="24"/>
          <w:szCs w:val="24"/>
        </w:rPr>
        <w:t xml:space="preserve">=3.30 </w:t>
      </w:r>
      <w:r w:rsidRPr="0059437D">
        <w:rPr>
          <w:rFonts w:asciiTheme="minorBidi" w:hAnsiTheme="minorBidi"/>
          <w:i/>
          <w:iCs/>
          <w:sz w:val="24"/>
          <w:szCs w:val="24"/>
        </w:rPr>
        <w:t>SD</w:t>
      </w:r>
      <w:r w:rsidRPr="0059437D">
        <w:rPr>
          <w:rFonts w:asciiTheme="minorBidi" w:hAnsiTheme="minorBidi"/>
          <w:sz w:val="24"/>
          <w:szCs w:val="24"/>
        </w:rPr>
        <w:t xml:space="preserve">=2.81 errors; Paired sample test: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116)</w:t>
      </w:r>
      <w:r w:rsidRPr="0059437D">
        <w:rPr>
          <w:rFonts w:asciiTheme="minorBidi" w:hAnsiTheme="minorBidi"/>
          <w:sz w:val="24"/>
          <w:szCs w:val="24"/>
        </w:rPr>
        <w:t xml:space="preserve">=9.86 </w:t>
      </w:r>
      <w:r w:rsidRPr="0059437D">
        <w:rPr>
          <w:rFonts w:asciiTheme="minorBidi" w:hAnsiTheme="minorBidi"/>
          <w:i/>
          <w:iCs/>
          <w:sz w:val="24"/>
          <w:szCs w:val="24"/>
        </w:rPr>
        <w:t>p</w:t>
      </w:r>
      <w:r w:rsidRPr="0059437D">
        <w:rPr>
          <w:rFonts w:asciiTheme="minorBidi" w:hAnsiTheme="minorBidi"/>
          <w:sz w:val="24"/>
          <w:szCs w:val="24"/>
        </w:rPr>
        <w:t>&lt;0.01).</w:t>
      </w:r>
    </w:p>
    <w:p w14:paraId="405101F1" w14:textId="7CF682DE" w:rsidR="00FC0110" w:rsidRDefault="00FC0110" w:rsidP="001E486B">
      <w:pPr>
        <w:spacing w:line="276" w:lineRule="auto"/>
        <w:ind w:firstLine="720"/>
        <w:rPr>
          <w:rFonts w:asciiTheme="minorBidi" w:hAnsiTheme="minorBidi"/>
          <w:sz w:val="24"/>
          <w:szCs w:val="24"/>
        </w:rPr>
      </w:pPr>
      <w:r w:rsidRPr="0059437D">
        <w:rPr>
          <w:rFonts w:asciiTheme="minorBidi" w:hAnsiTheme="minorBidi"/>
          <w:sz w:val="24"/>
          <w:szCs w:val="24"/>
        </w:rPr>
        <w:t xml:space="preserve"> </w:t>
      </w:r>
      <w:r>
        <w:rPr>
          <w:rFonts w:asciiTheme="minorBidi" w:hAnsiTheme="minorBidi"/>
          <w:sz w:val="24"/>
          <w:szCs w:val="24"/>
        </w:rPr>
        <w:t>Before training, w</w:t>
      </w:r>
      <w:r w:rsidRPr="0059437D">
        <w:rPr>
          <w:rFonts w:asciiTheme="minorBidi" w:hAnsiTheme="minorBidi"/>
          <w:sz w:val="24"/>
          <w:szCs w:val="24"/>
        </w:rPr>
        <w:t xml:space="preserve">e found no significant difference </w:t>
      </w:r>
      <w:r>
        <w:rPr>
          <w:rFonts w:asciiTheme="minorBidi" w:hAnsiTheme="minorBidi"/>
          <w:sz w:val="24"/>
          <w:szCs w:val="24"/>
        </w:rPr>
        <w:t>in performance (</w:t>
      </w:r>
      <w:r w:rsidR="001E486B">
        <w:rPr>
          <w:rFonts w:asciiTheme="minorBidi" w:hAnsiTheme="minorBidi"/>
          <w:sz w:val="24"/>
          <w:szCs w:val="24"/>
        </w:rPr>
        <w:t>Δ</w:t>
      </w:r>
      <w:r>
        <w:rPr>
          <w:rFonts w:asciiTheme="minorBidi" w:hAnsiTheme="minorBidi"/>
          <w:sz w:val="24"/>
          <w:szCs w:val="24"/>
        </w:rPr>
        <w:t xml:space="preserve">IPI) </w:t>
      </w:r>
      <w:r w:rsidRPr="0059437D">
        <w:rPr>
          <w:rFonts w:asciiTheme="minorBidi" w:hAnsiTheme="minorBidi"/>
          <w:sz w:val="24"/>
          <w:szCs w:val="24"/>
        </w:rPr>
        <w:t xml:space="preserve">between feedback laterality </w:t>
      </w:r>
      <w:r>
        <w:rPr>
          <w:rFonts w:asciiTheme="minorBidi" w:hAnsiTheme="minorBidi"/>
          <w:sz w:val="24"/>
          <w:szCs w:val="24"/>
        </w:rPr>
        <w:t>groups</w:t>
      </w:r>
      <w:r w:rsidRPr="0059437D">
        <w:rPr>
          <w:rFonts w:asciiTheme="minorBidi" w:hAnsiTheme="minorBidi"/>
          <w:sz w:val="24"/>
          <w:szCs w:val="24"/>
        </w:rPr>
        <w:t xml:space="preserve"> (Ipsilateral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=79.63ms </w:t>
      </w:r>
      <w:r w:rsidRPr="0059437D">
        <w:rPr>
          <w:rFonts w:asciiTheme="minorBidi" w:hAnsiTheme="minorBidi"/>
          <w:i/>
          <w:iCs/>
          <w:sz w:val="24"/>
          <w:szCs w:val="24"/>
        </w:rPr>
        <w:t>SD</w:t>
      </w:r>
      <w:r w:rsidRPr="0059437D">
        <w:rPr>
          <w:rFonts w:asciiTheme="minorBidi" w:hAnsiTheme="minorBidi"/>
          <w:sz w:val="24"/>
          <w:szCs w:val="24"/>
        </w:rPr>
        <w:t>=47.58ms; Contralateral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=75.44ms </w:t>
      </w:r>
      <w:r w:rsidRPr="0059437D">
        <w:rPr>
          <w:rFonts w:asciiTheme="minorBidi" w:hAnsiTheme="minorBidi"/>
          <w:i/>
          <w:iCs/>
          <w:sz w:val="24"/>
          <w:szCs w:val="24"/>
        </w:rPr>
        <w:t>SD</w:t>
      </w:r>
      <w:r w:rsidRPr="0059437D">
        <w:rPr>
          <w:rFonts w:asciiTheme="minorBidi" w:hAnsiTheme="minorBidi"/>
          <w:sz w:val="24"/>
          <w:szCs w:val="24"/>
        </w:rPr>
        <w:t xml:space="preserve">= 63.69ms; </w:t>
      </w:r>
      <w:proofErr w:type="gramStart"/>
      <w:r w:rsidRPr="0059437D">
        <w:rPr>
          <w:rFonts w:asciiTheme="minorBidi" w:hAnsiTheme="minorBidi"/>
          <w:i/>
          <w:iCs/>
          <w:sz w:val="24"/>
          <w:szCs w:val="24"/>
        </w:rPr>
        <w:lastRenderedPageBreak/>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=0.20 </w:t>
      </w:r>
      <w:r w:rsidRPr="0059437D">
        <w:rPr>
          <w:rFonts w:asciiTheme="minorBidi" w:hAnsiTheme="minorBidi"/>
          <w:i/>
          <w:iCs/>
          <w:sz w:val="24"/>
          <w:szCs w:val="24"/>
        </w:rPr>
        <w:t>p</w:t>
      </w:r>
      <w:r w:rsidRPr="0059437D">
        <w:rPr>
          <w:rFonts w:asciiTheme="minorBidi" w:hAnsiTheme="minorBidi"/>
          <w:sz w:val="24"/>
          <w:szCs w:val="24"/>
        </w:rPr>
        <w:t>=0.66)</w:t>
      </w:r>
      <w:r>
        <w:rPr>
          <w:rFonts w:asciiTheme="minorBidi" w:hAnsiTheme="minorBidi"/>
          <w:sz w:val="24"/>
          <w:szCs w:val="24"/>
        </w:rPr>
        <w:t>. W</w:t>
      </w:r>
      <w:r w:rsidRPr="0059437D">
        <w:rPr>
          <w:rFonts w:asciiTheme="minorBidi" w:hAnsiTheme="minorBidi"/>
          <w:sz w:val="24"/>
          <w:szCs w:val="24"/>
        </w:rPr>
        <w:t xml:space="preserve">e </w:t>
      </w:r>
      <w:r>
        <w:rPr>
          <w:rFonts w:asciiTheme="minorBidi" w:hAnsiTheme="minorBidi"/>
          <w:sz w:val="24"/>
          <w:szCs w:val="24"/>
        </w:rPr>
        <w:t xml:space="preserve">also </w:t>
      </w:r>
      <w:r w:rsidRPr="0059437D">
        <w:rPr>
          <w:rFonts w:asciiTheme="minorBidi" w:hAnsiTheme="minorBidi"/>
          <w:sz w:val="24"/>
          <w:szCs w:val="24"/>
        </w:rPr>
        <w:t xml:space="preserve">found no difference in performance between </w:t>
      </w:r>
      <w:r>
        <w:rPr>
          <w:rFonts w:asciiTheme="minorBidi" w:hAnsiTheme="minorBidi"/>
          <w:sz w:val="24"/>
          <w:szCs w:val="24"/>
        </w:rPr>
        <w:t xml:space="preserve">right and left hand training groups </w:t>
      </w:r>
      <w:r w:rsidRPr="0059437D">
        <w:rPr>
          <w:rFonts w:asciiTheme="minorBidi" w:hAnsiTheme="minorBidi"/>
          <w:sz w:val="24"/>
          <w:szCs w:val="24"/>
        </w:rPr>
        <w:t>(Right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 68.71ms </w:t>
      </w:r>
      <w:r w:rsidRPr="0059437D">
        <w:rPr>
          <w:rFonts w:asciiTheme="minorBidi" w:hAnsiTheme="minorBidi"/>
          <w:i/>
          <w:iCs/>
          <w:sz w:val="24"/>
          <w:szCs w:val="24"/>
        </w:rPr>
        <w:t>SD</w:t>
      </w:r>
      <w:r w:rsidRPr="0059437D">
        <w:rPr>
          <w:rFonts w:asciiTheme="minorBidi" w:hAnsiTheme="minorBidi"/>
          <w:i/>
          <w:iCs/>
          <w:sz w:val="24"/>
          <w:szCs w:val="24"/>
        </w:rPr>
        <w:softHyphen/>
      </w:r>
      <w:r w:rsidRPr="0059437D">
        <w:rPr>
          <w:rFonts w:asciiTheme="minorBidi" w:hAnsiTheme="minorBidi"/>
          <w:sz w:val="24"/>
          <w:szCs w:val="24"/>
        </w:rPr>
        <w:t>=41.35ms; Left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=86.49ms </w:t>
      </w:r>
      <w:r w:rsidRPr="0059437D">
        <w:rPr>
          <w:rFonts w:asciiTheme="minorBidi" w:hAnsiTheme="minorBidi"/>
          <w:i/>
          <w:iCs/>
          <w:sz w:val="24"/>
          <w:szCs w:val="24"/>
        </w:rPr>
        <w:t>SD</w:t>
      </w:r>
      <w:r w:rsidRPr="0059437D">
        <w:rPr>
          <w:rFonts w:asciiTheme="minorBidi" w:hAnsiTheme="minorBidi"/>
          <w:sz w:val="24"/>
          <w:szCs w:val="24"/>
        </w:rPr>
        <w:t xml:space="preserve">=67.09ms;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=2.92 </w:t>
      </w:r>
      <w:r w:rsidRPr="0059437D">
        <w:rPr>
          <w:rFonts w:asciiTheme="minorBidi" w:hAnsiTheme="minorBidi"/>
          <w:i/>
          <w:iCs/>
          <w:sz w:val="24"/>
          <w:szCs w:val="24"/>
        </w:rPr>
        <w:t>p</w:t>
      </w:r>
      <w:r w:rsidRPr="0059437D">
        <w:rPr>
          <w:rFonts w:asciiTheme="minorBidi" w:hAnsiTheme="minorBidi"/>
          <w:sz w:val="24"/>
          <w:szCs w:val="24"/>
        </w:rPr>
        <w:t xml:space="preserve">=0.09), </w:t>
      </w:r>
      <w:r>
        <w:rPr>
          <w:rFonts w:asciiTheme="minorBidi" w:hAnsiTheme="minorBidi"/>
          <w:sz w:val="24"/>
          <w:szCs w:val="24"/>
        </w:rPr>
        <w:t>or</w:t>
      </w:r>
      <w:r w:rsidRPr="0059437D">
        <w:rPr>
          <w:rFonts w:asciiTheme="minorBidi" w:hAnsiTheme="minorBidi"/>
          <w:sz w:val="24"/>
          <w:szCs w:val="24"/>
        </w:rPr>
        <w:t xml:space="preserve"> interaction effect between feedback laterality </w:t>
      </w:r>
      <w:r>
        <w:rPr>
          <w:rFonts w:asciiTheme="minorBidi" w:hAnsiTheme="minorBidi"/>
          <w:sz w:val="24"/>
          <w:szCs w:val="24"/>
        </w:rPr>
        <w:t xml:space="preserve">and trained hand </w:t>
      </w:r>
      <w:r w:rsidRPr="0059437D">
        <w:rPr>
          <w:rFonts w:asciiTheme="minorBidi" w:hAnsiTheme="minorBidi"/>
          <w:sz w:val="24"/>
          <w:szCs w:val="24"/>
        </w:rPr>
        <w:t>(</w:t>
      </w:r>
      <w:r w:rsidRPr="0059437D">
        <w:rPr>
          <w:rFonts w:asciiTheme="minorBidi" w:hAnsiTheme="minorBidi"/>
          <w:i/>
          <w:iCs/>
          <w:sz w:val="24"/>
          <w:szCs w:val="24"/>
        </w:rPr>
        <w:t>F(1,113)</w:t>
      </w:r>
      <w:r w:rsidRPr="0059437D">
        <w:rPr>
          <w:rFonts w:asciiTheme="minorBidi" w:hAnsiTheme="minorBidi"/>
          <w:sz w:val="24"/>
          <w:szCs w:val="24"/>
        </w:rPr>
        <w:t xml:space="preserve">=0.06 </w:t>
      </w:r>
      <w:r w:rsidRPr="0059437D">
        <w:rPr>
          <w:rFonts w:asciiTheme="minorBidi" w:hAnsiTheme="minorBidi"/>
          <w:i/>
          <w:iCs/>
          <w:sz w:val="24"/>
          <w:szCs w:val="24"/>
        </w:rPr>
        <w:t>p</w:t>
      </w:r>
      <w:r w:rsidRPr="0059437D">
        <w:rPr>
          <w:rFonts w:asciiTheme="minorBidi" w:hAnsiTheme="minorBidi"/>
          <w:sz w:val="24"/>
          <w:szCs w:val="24"/>
        </w:rPr>
        <w:t xml:space="preserve">=0.81). </w:t>
      </w:r>
      <w:r w:rsidRPr="00E6739D">
        <w:rPr>
          <w:rFonts w:asciiTheme="minorBidi" w:hAnsiTheme="minorBidi"/>
          <w:sz w:val="24"/>
          <w:szCs w:val="24"/>
        </w:rPr>
        <w:t xml:space="preserve">With respect to errors, we did not find a significant difference between feedback laterality groups (Ipsilateral feedback groups: </w:t>
      </w:r>
      <w:r w:rsidRPr="00E6739D">
        <w:rPr>
          <w:rFonts w:asciiTheme="minorBidi" w:hAnsiTheme="minorBidi"/>
          <w:i/>
          <w:iCs/>
          <w:sz w:val="24"/>
          <w:szCs w:val="24"/>
        </w:rPr>
        <w:t>M</w:t>
      </w:r>
      <w:r w:rsidRPr="00E6739D">
        <w:rPr>
          <w:rFonts w:asciiTheme="minorBidi" w:hAnsiTheme="minorBidi"/>
          <w:sz w:val="24"/>
          <w:szCs w:val="24"/>
        </w:rPr>
        <w:t xml:space="preserve">=3.64 </w:t>
      </w:r>
      <w:r w:rsidRPr="00E6739D">
        <w:rPr>
          <w:rFonts w:asciiTheme="minorBidi" w:hAnsiTheme="minorBidi"/>
          <w:i/>
          <w:iCs/>
          <w:sz w:val="24"/>
          <w:szCs w:val="24"/>
        </w:rPr>
        <w:t>SD</w:t>
      </w:r>
      <w:r w:rsidRPr="00E6739D">
        <w:rPr>
          <w:rFonts w:asciiTheme="minorBidi" w:hAnsiTheme="minorBidi"/>
          <w:sz w:val="24"/>
          <w:szCs w:val="24"/>
        </w:rPr>
        <w:t>=3.26 errors; Contralateral Feedback groups:</w:t>
      </w:r>
      <w:r w:rsidRPr="00E6739D">
        <w:rPr>
          <w:rFonts w:asciiTheme="minorBidi" w:hAnsiTheme="minorBidi"/>
          <w:i/>
          <w:iCs/>
          <w:sz w:val="24"/>
          <w:szCs w:val="24"/>
        </w:rPr>
        <w:t xml:space="preserve"> M</w:t>
      </w:r>
      <w:r w:rsidRPr="00E6739D">
        <w:rPr>
          <w:rFonts w:asciiTheme="minorBidi" w:hAnsiTheme="minorBidi"/>
          <w:sz w:val="24"/>
          <w:szCs w:val="24"/>
        </w:rPr>
        <w:t xml:space="preserve">=2.97 </w:t>
      </w:r>
      <w:r w:rsidRPr="00E6739D">
        <w:rPr>
          <w:rFonts w:asciiTheme="minorBidi" w:hAnsiTheme="minorBidi"/>
          <w:i/>
          <w:iCs/>
          <w:sz w:val="24"/>
          <w:szCs w:val="24"/>
        </w:rPr>
        <w:t>SD</w:t>
      </w:r>
      <w:r w:rsidRPr="00E6739D">
        <w:rPr>
          <w:rFonts w:asciiTheme="minorBidi" w:hAnsiTheme="minorBidi"/>
          <w:sz w:val="24"/>
          <w:szCs w:val="24"/>
        </w:rPr>
        <w:t xml:space="preserve">=2.21 errors; </w:t>
      </w:r>
      <w:r w:rsidRPr="00E6739D">
        <w:rPr>
          <w:rFonts w:asciiTheme="minorBidi" w:hAnsiTheme="minorBidi"/>
          <w:i/>
          <w:iCs/>
          <w:sz w:val="24"/>
          <w:szCs w:val="24"/>
        </w:rPr>
        <w:t>F</w:t>
      </w:r>
      <w:r w:rsidRPr="00E6739D">
        <w:rPr>
          <w:rFonts w:asciiTheme="minorBidi" w:hAnsiTheme="minorBidi"/>
          <w:sz w:val="24"/>
          <w:szCs w:val="24"/>
        </w:rPr>
        <w:t xml:space="preserve">(1,113)=1.71 </w:t>
      </w:r>
      <w:r w:rsidRPr="00E6739D">
        <w:rPr>
          <w:rFonts w:asciiTheme="minorBidi" w:hAnsiTheme="minorBidi"/>
          <w:i/>
          <w:iCs/>
          <w:sz w:val="24"/>
          <w:szCs w:val="24"/>
        </w:rPr>
        <w:t>p</w:t>
      </w:r>
      <w:r w:rsidRPr="00E6739D">
        <w:rPr>
          <w:rFonts w:asciiTheme="minorBidi" w:hAnsiTheme="minorBidi"/>
          <w:sz w:val="24"/>
          <w:szCs w:val="24"/>
        </w:rPr>
        <w:t xml:space="preserve">=0.19), hand groups (Right Hand groups: M=3.12 </w:t>
      </w:r>
      <w:r w:rsidRPr="00E6739D">
        <w:rPr>
          <w:rFonts w:asciiTheme="minorBidi" w:hAnsiTheme="minorBidi"/>
          <w:i/>
          <w:iCs/>
          <w:sz w:val="24"/>
          <w:szCs w:val="24"/>
        </w:rPr>
        <w:t>SD</w:t>
      </w:r>
      <w:r w:rsidRPr="00E6739D">
        <w:rPr>
          <w:rFonts w:asciiTheme="minorBidi" w:hAnsiTheme="minorBidi"/>
          <w:sz w:val="24"/>
          <w:szCs w:val="24"/>
        </w:rPr>
        <w:t xml:space="preserve">=2.60 errors; Left Hand groups: </w:t>
      </w:r>
      <w:r w:rsidRPr="00E6739D">
        <w:rPr>
          <w:rFonts w:asciiTheme="minorBidi" w:hAnsiTheme="minorBidi"/>
          <w:i/>
          <w:iCs/>
          <w:sz w:val="24"/>
          <w:szCs w:val="24"/>
        </w:rPr>
        <w:t>M</w:t>
      </w:r>
      <w:r w:rsidRPr="00E6739D">
        <w:rPr>
          <w:rFonts w:asciiTheme="minorBidi" w:hAnsiTheme="minorBidi"/>
          <w:sz w:val="24"/>
          <w:szCs w:val="24"/>
        </w:rPr>
        <w:t xml:space="preserve">=3.48 </w:t>
      </w:r>
      <w:r w:rsidRPr="00E6739D">
        <w:rPr>
          <w:rFonts w:asciiTheme="minorBidi" w:hAnsiTheme="minorBidi"/>
          <w:i/>
          <w:iCs/>
          <w:sz w:val="24"/>
          <w:szCs w:val="24"/>
        </w:rPr>
        <w:t>SD</w:t>
      </w:r>
      <w:r w:rsidRPr="00E6739D">
        <w:rPr>
          <w:rFonts w:asciiTheme="minorBidi" w:hAnsiTheme="minorBidi"/>
          <w:sz w:val="24"/>
          <w:szCs w:val="24"/>
        </w:rPr>
        <w:t xml:space="preserve">=3.00 errors; </w:t>
      </w:r>
      <w:r w:rsidRPr="00E6739D">
        <w:rPr>
          <w:rFonts w:asciiTheme="minorBidi" w:hAnsiTheme="minorBidi"/>
          <w:i/>
          <w:iCs/>
          <w:sz w:val="24"/>
          <w:szCs w:val="24"/>
        </w:rPr>
        <w:t>F</w:t>
      </w:r>
      <w:r w:rsidRPr="00E6739D">
        <w:rPr>
          <w:rFonts w:asciiTheme="minorBidi" w:hAnsiTheme="minorBidi"/>
          <w:sz w:val="24"/>
          <w:szCs w:val="24"/>
        </w:rPr>
        <w:t xml:space="preserve">(1,113)=0.54 </w:t>
      </w:r>
      <w:r w:rsidRPr="00E6739D">
        <w:rPr>
          <w:rFonts w:asciiTheme="minorBidi" w:hAnsiTheme="minorBidi"/>
          <w:i/>
          <w:iCs/>
          <w:sz w:val="24"/>
          <w:szCs w:val="24"/>
        </w:rPr>
        <w:t>p</w:t>
      </w:r>
      <w:r w:rsidRPr="00E6739D">
        <w:rPr>
          <w:rFonts w:asciiTheme="minorBidi" w:hAnsiTheme="minorBidi"/>
          <w:sz w:val="24"/>
          <w:szCs w:val="24"/>
        </w:rPr>
        <w:t>=0.46), or an interaction effect between these conditions (</w:t>
      </w:r>
      <w:r w:rsidRPr="00E6739D">
        <w:rPr>
          <w:rFonts w:asciiTheme="minorBidi" w:hAnsiTheme="minorBidi"/>
          <w:i/>
          <w:iCs/>
          <w:sz w:val="24"/>
          <w:szCs w:val="24"/>
        </w:rPr>
        <w:t>F</w:t>
      </w:r>
      <w:r w:rsidRPr="00E6739D">
        <w:rPr>
          <w:rFonts w:asciiTheme="minorBidi" w:hAnsiTheme="minorBidi"/>
          <w:sz w:val="24"/>
          <w:szCs w:val="24"/>
        </w:rPr>
        <w:t xml:space="preserve">(1,113)=0.64 </w:t>
      </w:r>
      <w:r w:rsidRPr="00E6739D">
        <w:rPr>
          <w:rFonts w:asciiTheme="minorBidi" w:hAnsiTheme="minorBidi"/>
          <w:i/>
          <w:iCs/>
          <w:sz w:val="24"/>
          <w:szCs w:val="24"/>
        </w:rPr>
        <w:t>p</w:t>
      </w:r>
      <w:r w:rsidRPr="00E6739D">
        <w:rPr>
          <w:rFonts w:asciiTheme="minorBidi" w:hAnsiTheme="minorBidi"/>
          <w:sz w:val="24"/>
          <w:szCs w:val="24"/>
        </w:rPr>
        <w:t>=0.43).</w:t>
      </w:r>
      <w:r w:rsidRPr="0059437D">
        <w:rPr>
          <w:rFonts w:asciiTheme="minorBidi" w:hAnsiTheme="minorBidi"/>
          <w:sz w:val="24"/>
          <w:szCs w:val="24"/>
        </w:rPr>
        <w:t>T</w:t>
      </w:r>
      <w:r>
        <w:rPr>
          <w:rFonts w:asciiTheme="minorBidi" w:hAnsiTheme="minorBidi"/>
          <w:sz w:val="24"/>
          <w:szCs w:val="24"/>
        </w:rPr>
        <w:t>ogether , these results indicate</w:t>
      </w:r>
      <w:r w:rsidRPr="0059437D">
        <w:rPr>
          <w:rFonts w:asciiTheme="minorBidi" w:hAnsiTheme="minorBidi"/>
          <w:sz w:val="24"/>
          <w:szCs w:val="24"/>
        </w:rPr>
        <w:t xml:space="preserve"> no inherent difference in baseline performance </w:t>
      </w:r>
      <w:r>
        <w:rPr>
          <w:rFonts w:asciiTheme="minorBidi" w:hAnsiTheme="minorBidi"/>
          <w:sz w:val="24"/>
          <w:szCs w:val="24"/>
        </w:rPr>
        <w:t xml:space="preserve">across groups </w:t>
      </w:r>
      <w:r w:rsidRPr="0059437D">
        <w:rPr>
          <w:rFonts w:asciiTheme="minorBidi" w:hAnsiTheme="minorBidi"/>
          <w:sz w:val="24"/>
          <w:szCs w:val="24"/>
        </w:rPr>
        <w:t>on the first day.</w:t>
      </w:r>
    </w:p>
    <w:p w14:paraId="7EC443C1" w14:textId="28AD768B" w:rsidR="00FC0110" w:rsidRDefault="00FC0110" w:rsidP="00FC0110">
      <w:pPr>
        <w:spacing w:line="276" w:lineRule="auto"/>
        <w:ind w:firstLine="720"/>
        <w:rPr>
          <w:rFonts w:asciiTheme="minorBidi" w:hAnsiTheme="minorBidi"/>
          <w:sz w:val="24"/>
          <w:szCs w:val="24"/>
        </w:rPr>
      </w:pPr>
      <w:r w:rsidRPr="0059437D">
        <w:rPr>
          <w:rFonts w:asciiTheme="minorBidi" w:hAnsiTheme="minorBidi"/>
          <w:sz w:val="24"/>
          <w:szCs w:val="24"/>
        </w:rPr>
        <w:t xml:space="preserve">In </w:t>
      </w:r>
      <w:r>
        <w:rPr>
          <w:rFonts w:asciiTheme="minorBidi" w:hAnsiTheme="minorBidi"/>
          <w:sz w:val="24"/>
          <w:szCs w:val="24"/>
        </w:rPr>
        <w:t xml:space="preserve">the post-training </w:t>
      </w:r>
      <w:r w:rsidRPr="0059437D">
        <w:rPr>
          <w:rFonts w:asciiTheme="minorBidi" w:hAnsiTheme="minorBidi"/>
          <w:sz w:val="24"/>
          <w:szCs w:val="24"/>
        </w:rPr>
        <w:t>evaluation blocks</w:t>
      </w:r>
      <w:r>
        <w:rPr>
          <w:rFonts w:asciiTheme="minorBidi" w:hAnsiTheme="minorBidi"/>
          <w:sz w:val="24"/>
          <w:szCs w:val="24"/>
        </w:rPr>
        <w:t xml:space="preserve"> performed on the second day</w:t>
      </w:r>
      <w:r w:rsidRPr="0059437D">
        <w:rPr>
          <w:rFonts w:asciiTheme="minorBidi" w:hAnsiTheme="minorBidi"/>
          <w:sz w:val="24"/>
          <w:szCs w:val="24"/>
        </w:rPr>
        <w:t xml:space="preserve">, we found no </w:t>
      </w:r>
      <w:r>
        <w:rPr>
          <w:rFonts w:asciiTheme="minorBidi" w:hAnsiTheme="minorBidi"/>
          <w:sz w:val="24"/>
          <w:szCs w:val="24"/>
        </w:rPr>
        <w:t xml:space="preserve">significant </w:t>
      </w:r>
      <w:r w:rsidRPr="0059437D">
        <w:rPr>
          <w:rFonts w:asciiTheme="minorBidi" w:hAnsiTheme="minorBidi"/>
          <w:sz w:val="24"/>
          <w:szCs w:val="24"/>
        </w:rPr>
        <w:t xml:space="preserve">difference in </w:t>
      </w:r>
      <w:r>
        <w:rPr>
          <w:rFonts w:asciiTheme="minorBidi" w:hAnsiTheme="minorBidi"/>
          <w:sz w:val="24"/>
          <w:szCs w:val="24"/>
        </w:rPr>
        <w:t xml:space="preserve">performance across </w:t>
      </w:r>
      <w:r w:rsidRPr="0059437D">
        <w:rPr>
          <w:rFonts w:asciiTheme="minorBidi" w:hAnsiTheme="minorBidi"/>
          <w:sz w:val="24"/>
          <w:szCs w:val="24"/>
        </w:rPr>
        <w:t xml:space="preserve">feedback laterality </w:t>
      </w:r>
      <w:r>
        <w:rPr>
          <w:rFonts w:asciiTheme="minorBidi" w:hAnsiTheme="minorBidi"/>
          <w:sz w:val="24"/>
          <w:szCs w:val="24"/>
        </w:rPr>
        <w:t>training groups</w:t>
      </w:r>
      <w:r w:rsidRPr="0059437D">
        <w:rPr>
          <w:rFonts w:asciiTheme="minorBidi" w:hAnsiTheme="minorBidi"/>
          <w:sz w:val="24"/>
          <w:szCs w:val="24"/>
        </w:rPr>
        <w:t xml:space="preserve"> </w:t>
      </w:r>
      <w:r>
        <w:rPr>
          <w:rFonts w:asciiTheme="minorBidi" w:hAnsiTheme="minorBidi"/>
          <w:sz w:val="24"/>
          <w:szCs w:val="24"/>
        </w:rPr>
        <w:t xml:space="preserve">either </w:t>
      </w:r>
      <w:r w:rsidRPr="0059437D">
        <w:rPr>
          <w:rFonts w:asciiTheme="minorBidi" w:hAnsiTheme="minorBidi"/>
          <w:sz w:val="24"/>
          <w:szCs w:val="24"/>
        </w:rPr>
        <w:t>(Ipsilateral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=30.36ms </w:t>
      </w:r>
      <w:r w:rsidRPr="0059437D">
        <w:rPr>
          <w:rFonts w:asciiTheme="minorBidi" w:hAnsiTheme="minorBidi"/>
          <w:i/>
          <w:iCs/>
          <w:sz w:val="24"/>
          <w:szCs w:val="24"/>
        </w:rPr>
        <w:t>SD</w:t>
      </w:r>
      <w:r w:rsidRPr="0059437D">
        <w:rPr>
          <w:rFonts w:asciiTheme="minorBidi" w:hAnsiTheme="minorBidi"/>
          <w:sz w:val="24"/>
          <w:szCs w:val="24"/>
        </w:rPr>
        <w:t>=13.59ms; Contralateral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=27.61ms </w:t>
      </w:r>
      <w:r w:rsidRPr="0059437D">
        <w:rPr>
          <w:rFonts w:asciiTheme="minorBidi" w:hAnsiTheme="minorBidi"/>
          <w:i/>
          <w:iCs/>
          <w:sz w:val="24"/>
          <w:szCs w:val="24"/>
        </w:rPr>
        <w:t>SD</w:t>
      </w:r>
      <w:r w:rsidRPr="0059437D">
        <w:rPr>
          <w:rFonts w:asciiTheme="minorBidi" w:hAnsiTheme="minorBidi"/>
          <w:sz w:val="24"/>
          <w:szCs w:val="24"/>
        </w:rPr>
        <w:t xml:space="preserve">=12.03ms;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=1.72 </w:t>
      </w:r>
      <w:r w:rsidRPr="0059437D">
        <w:rPr>
          <w:rFonts w:asciiTheme="minorBidi" w:hAnsiTheme="minorBidi"/>
          <w:i/>
          <w:iCs/>
          <w:sz w:val="24"/>
          <w:szCs w:val="24"/>
        </w:rPr>
        <w:t>p</w:t>
      </w:r>
      <w:r w:rsidRPr="0059437D">
        <w:rPr>
          <w:rFonts w:asciiTheme="minorBidi" w:hAnsiTheme="minorBidi"/>
          <w:sz w:val="24"/>
          <w:szCs w:val="24"/>
        </w:rPr>
        <w:t>=0.19)</w:t>
      </w:r>
      <w:r>
        <w:rPr>
          <w:rFonts w:asciiTheme="minorBidi" w:hAnsiTheme="minorBidi"/>
          <w:sz w:val="24"/>
          <w:szCs w:val="24"/>
        </w:rPr>
        <w:t>. A</w:t>
      </w:r>
      <w:r w:rsidRPr="0059437D">
        <w:rPr>
          <w:rFonts w:asciiTheme="minorBidi" w:hAnsiTheme="minorBidi"/>
          <w:sz w:val="24"/>
          <w:szCs w:val="24"/>
        </w:rPr>
        <w:t xml:space="preserve"> significant difference in performance between hands</w:t>
      </w:r>
      <w:r>
        <w:rPr>
          <w:rFonts w:asciiTheme="minorBidi" w:hAnsiTheme="minorBidi"/>
          <w:sz w:val="24"/>
          <w:szCs w:val="24"/>
        </w:rPr>
        <w:t xml:space="preserve"> was found</w:t>
      </w:r>
      <w:r w:rsidRPr="0059437D">
        <w:rPr>
          <w:rFonts w:asciiTheme="minorBidi" w:hAnsiTheme="minorBidi"/>
          <w:sz w:val="24"/>
          <w:szCs w:val="24"/>
        </w:rPr>
        <w:t xml:space="preserve">, such that </w:t>
      </w:r>
      <w:r>
        <w:rPr>
          <w:rFonts w:asciiTheme="minorBidi" w:hAnsiTheme="minorBidi"/>
          <w:sz w:val="24"/>
          <w:szCs w:val="24"/>
        </w:rPr>
        <w:t xml:space="preserve">right hand performance of </w:t>
      </w:r>
      <w:r w:rsidRPr="0059437D">
        <w:rPr>
          <w:rFonts w:asciiTheme="minorBidi" w:hAnsiTheme="minorBidi"/>
          <w:sz w:val="24"/>
          <w:szCs w:val="24"/>
        </w:rPr>
        <w:t>participants who trained with their right hand (</w:t>
      </w:r>
      <w:r w:rsidRPr="0059437D">
        <w:rPr>
          <w:rFonts w:asciiTheme="minorBidi" w:hAnsiTheme="minorBidi"/>
          <w:i/>
          <w:iCs/>
          <w:sz w:val="24"/>
          <w:szCs w:val="24"/>
        </w:rPr>
        <w:t>M</w:t>
      </w:r>
      <w:r w:rsidRPr="0059437D">
        <w:rPr>
          <w:rFonts w:asciiTheme="minorBidi" w:hAnsiTheme="minorBidi"/>
          <w:sz w:val="24"/>
          <w:szCs w:val="24"/>
        </w:rPr>
        <w:t xml:space="preserve">=26.24ms </w:t>
      </w:r>
      <w:r w:rsidRPr="0059437D">
        <w:rPr>
          <w:rFonts w:asciiTheme="minorBidi" w:hAnsiTheme="minorBidi"/>
          <w:i/>
          <w:iCs/>
          <w:sz w:val="24"/>
          <w:szCs w:val="24"/>
        </w:rPr>
        <w:t>SD</w:t>
      </w:r>
      <w:r w:rsidRPr="0059437D">
        <w:rPr>
          <w:rFonts w:asciiTheme="minorBidi" w:hAnsiTheme="minorBidi"/>
          <w:i/>
          <w:iCs/>
          <w:sz w:val="24"/>
          <w:szCs w:val="24"/>
        </w:rPr>
        <w:softHyphen/>
      </w:r>
      <w:r w:rsidRPr="0059437D">
        <w:rPr>
          <w:rFonts w:asciiTheme="minorBidi" w:hAnsiTheme="minorBidi"/>
          <w:sz w:val="24"/>
          <w:szCs w:val="24"/>
        </w:rPr>
        <w:t xml:space="preserve">=11.11ms) </w:t>
      </w:r>
      <w:r>
        <w:rPr>
          <w:rFonts w:asciiTheme="minorBidi" w:hAnsiTheme="minorBidi"/>
          <w:sz w:val="24"/>
          <w:szCs w:val="24"/>
        </w:rPr>
        <w:t>was better</w:t>
      </w:r>
      <w:r w:rsidRPr="0059437D">
        <w:rPr>
          <w:rFonts w:asciiTheme="minorBidi" w:hAnsiTheme="minorBidi"/>
          <w:sz w:val="24"/>
          <w:szCs w:val="24"/>
        </w:rPr>
        <w:t xml:space="preserve"> than </w:t>
      </w:r>
      <w:r>
        <w:rPr>
          <w:rFonts w:asciiTheme="minorBidi" w:hAnsiTheme="minorBidi"/>
          <w:sz w:val="24"/>
          <w:szCs w:val="24"/>
        </w:rPr>
        <w:t xml:space="preserve">left hand performance of </w:t>
      </w:r>
      <w:r w:rsidRPr="0059437D">
        <w:rPr>
          <w:rFonts w:asciiTheme="minorBidi" w:hAnsiTheme="minorBidi"/>
          <w:sz w:val="24"/>
          <w:szCs w:val="24"/>
        </w:rPr>
        <w:t xml:space="preserve">participants </w:t>
      </w:r>
      <w:r>
        <w:rPr>
          <w:rFonts w:asciiTheme="minorBidi" w:hAnsiTheme="minorBidi"/>
          <w:sz w:val="24"/>
          <w:szCs w:val="24"/>
        </w:rPr>
        <w:t xml:space="preserve">who </w:t>
      </w:r>
      <w:r w:rsidRPr="0059437D">
        <w:rPr>
          <w:rFonts w:asciiTheme="minorBidi" w:hAnsiTheme="minorBidi"/>
          <w:sz w:val="24"/>
          <w:szCs w:val="24"/>
        </w:rPr>
        <w:t>trained with their left hand (</w:t>
      </w:r>
      <w:r w:rsidRPr="0059437D">
        <w:rPr>
          <w:rFonts w:asciiTheme="minorBidi" w:hAnsiTheme="minorBidi"/>
          <w:i/>
          <w:iCs/>
          <w:sz w:val="24"/>
          <w:szCs w:val="24"/>
        </w:rPr>
        <w:t>M</w:t>
      </w:r>
      <w:r w:rsidRPr="0059437D">
        <w:rPr>
          <w:rFonts w:asciiTheme="minorBidi" w:hAnsiTheme="minorBidi"/>
          <w:sz w:val="24"/>
          <w:szCs w:val="24"/>
        </w:rPr>
        <w:t xml:space="preserve">=31.75ms </w:t>
      </w:r>
      <w:r w:rsidRPr="0059437D">
        <w:rPr>
          <w:rFonts w:asciiTheme="minorBidi" w:hAnsiTheme="minorBidi"/>
          <w:i/>
          <w:iCs/>
          <w:sz w:val="24"/>
          <w:szCs w:val="24"/>
        </w:rPr>
        <w:t>SD</w:t>
      </w:r>
      <w:r w:rsidRPr="0059437D">
        <w:rPr>
          <w:rFonts w:asciiTheme="minorBidi" w:hAnsiTheme="minorBidi"/>
          <w:sz w:val="24"/>
          <w:szCs w:val="24"/>
        </w:rPr>
        <w:t>=13.96ms;</w:t>
      </w:r>
      <w:r w:rsidRPr="0059437D">
        <w:rPr>
          <w:rFonts w:asciiTheme="minorBidi" w:hAnsiTheme="minorBidi"/>
          <w:i/>
          <w:iCs/>
          <w:sz w:val="24"/>
          <w:szCs w:val="24"/>
        </w:rPr>
        <w:t xml:space="preserve">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=6.25, </w:t>
      </w:r>
      <w:r w:rsidRPr="0059437D">
        <w:rPr>
          <w:rFonts w:asciiTheme="minorBidi" w:hAnsiTheme="minorBidi"/>
          <w:i/>
          <w:iCs/>
          <w:sz w:val="24"/>
          <w:szCs w:val="24"/>
        </w:rPr>
        <w:t>p</w:t>
      </w:r>
      <w:r w:rsidRPr="0059437D">
        <w:rPr>
          <w:rFonts w:asciiTheme="minorBidi" w:hAnsiTheme="minorBidi"/>
          <w:sz w:val="24"/>
          <w:szCs w:val="24"/>
        </w:rPr>
        <w:t xml:space="preserve">=0.01). </w:t>
      </w:r>
      <w:r>
        <w:rPr>
          <w:rFonts w:asciiTheme="minorBidi" w:hAnsiTheme="minorBidi"/>
          <w:sz w:val="24"/>
          <w:szCs w:val="24"/>
        </w:rPr>
        <w:t xml:space="preserve">We also found a </w:t>
      </w:r>
      <w:r w:rsidRPr="0059437D">
        <w:rPr>
          <w:rFonts w:asciiTheme="minorBidi" w:hAnsiTheme="minorBidi"/>
          <w:sz w:val="24"/>
          <w:szCs w:val="24"/>
        </w:rPr>
        <w:t xml:space="preserve">significant interaction effect between feedback laterality </w:t>
      </w:r>
      <w:r>
        <w:rPr>
          <w:rFonts w:asciiTheme="minorBidi" w:hAnsiTheme="minorBidi"/>
          <w:sz w:val="24"/>
          <w:szCs w:val="24"/>
        </w:rPr>
        <w:t xml:space="preserve">and trained hand </w:t>
      </w:r>
      <w:r w:rsidRPr="0059437D">
        <w:rPr>
          <w:rFonts w:asciiTheme="minorBidi" w:hAnsiTheme="minorBidi"/>
          <w:sz w:val="24"/>
          <w:szCs w:val="24"/>
        </w:rPr>
        <w:t>(</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 10.02 </w:t>
      </w:r>
      <w:r w:rsidRPr="0059437D">
        <w:rPr>
          <w:rFonts w:asciiTheme="minorBidi" w:hAnsiTheme="minorBidi"/>
          <w:i/>
          <w:iCs/>
          <w:sz w:val="24"/>
          <w:szCs w:val="24"/>
        </w:rPr>
        <w:t>p</w:t>
      </w:r>
      <w:r w:rsidRPr="0059437D">
        <w:rPr>
          <w:rFonts w:asciiTheme="minorBidi" w:hAnsiTheme="minorBidi"/>
          <w:sz w:val="24"/>
          <w:szCs w:val="24"/>
        </w:rPr>
        <w:t xml:space="preserve">&lt;0.01). Post hoc analysis revealed that in the Left Hand training </w:t>
      </w:r>
      <w:r w:rsidRPr="00654996">
        <w:rPr>
          <w:rFonts w:asciiTheme="minorBidi" w:hAnsiTheme="minorBidi"/>
        </w:rPr>
        <w:t>groups</w:t>
      </w:r>
      <w:r w:rsidRPr="0059437D">
        <w:rPr>
          <w:rFonts w:asciiTheme="minorBidi" w:hAnsiTheme="minorBidi"/>
          <w:sz w:val="24"/>
          <w:szCs w:val="24"/>
        </w:rPr>
        <w:t>, there is a significant difference between feedback conditions (Ipsilateral Feedback</w:t>
      </w:r>
      <w:r>
        <w:rPr>
          <w:rFonts w:asciiTheme="minorBidi" w:hAnsiTheme="minorBidi"/>
          <w:sz w:val="24"/>
          <w:szCs w:val="24"/>
        </w:rPr>
        <w:t xml:space="preserve"> group</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=36.98ms </w:t>
      </w:r>
      <w:r w:rsidRPr="0059437D">
        <w:rPr>
          <w:rFonts w:asciiTheme="minorBidi" w:hAnsiTheme="minorBidi"/>
          <w:i/>
          <w:iCs/>
          <w:sz w:val="24"/>
          <w:szCs w:val="24"/>
        </w:rPr>
        <w:t>SD</w:t>
      </w:r>
      <w:r w:rsidRPr="0059437D">
        <w:rPr>
          <w:rFonts w:asciiTheme="minorBidi" w:hAnsiTheme="minorBidi"/>
          <w:sz w:val="24"/>
          <w:szCs w:val="24"/>
        </w:rPr>
        <w:t>=15.20ms; Contralateral Feedback</w:t>
      </w:r>
      <w:r>
        <w:rPr>
          <w:rFonts w:asciiTheme="minorBidi" w:hAnsiTheme="minorBidi"/>
          <w:sz w:val="24"/>
          <w:szCs w:val="24"/>
        </w:rPr>
        <w:t xml:space="preserve"> group</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=26.87ms </w:t>
      </w:r>
      <w:r w:rsidRPr="0059437D">
        <w:rPr>
          <w:rFonts w:asciiTheme="minorBidi" w:hAnsiTheme="minorBidi"/>
          <w:i/>
          <w:iCs/>
          <w:sz w:val="24"/>
          <w:szCs w:val="24"/>
        </w:rPr>
        <w:t>SD</w:t>
      </w:r>
      <w:r w:rsidRPr="0059437D">
        <w:rPr>
          <w:rFonts w:asciiTheme="minorBidi" w:hAnsiTheme="minorBidi"/>
          <w:sz w:val="24"/>
          <w:szCs w:val="24"/>
        </w:rPr>
        <w:t xml:space="preserve">= 10.58ms; Unpaired t-test: </w:t>
      </w:r>
      <w:r w:rsidRPr="0059437D">
        <w:rPr>
          <w:rFonts w:asciiTheme="minorBidi" w:hAnsiTheme="minorBidi"/>
          <w:i/>
          <w:iCs/>
          <w:sz w:val="24"/>
          <w:szCs w:val="24"/>
        </w:rPr>
        <w:t>t(56)</w:t>
      </w:r>
      <w:r w:rsidRPr="0059437D">
        <w:rPr>
          <w:rFonts w:asciiTheme="minorBidi" w:hAnsiTheme="minorBidi"/>
          <w:sz w:val="24"/>
          <w:szCs w:val="24"/>
        </w:rPr>
        <w:t xml:space="preserve">=2.91, </w:t>
      </w:r>
      <w:r w:rsidRPr="0059437D">
        <w:rPr>
          <w:rFonts w:asciiTheme="minorBidi" w:hAnsiTheme="minorBidi"/>
          <w:i/>
          <w:iCs/>
          <w:sz w:val="24"/>
          <w:szCs w:val="24"/>
        </w:rPr>
        <w:t>p</w:t>
      </w:r>
      <w:r w:rsidRPr="0059437D">
        <w:rPr>
          <w:rFonts w:asciiTheme="minorBidi" w:hAnsiTheme="minorBidi"/>
          <w:sz w:val="24"/>
          <w:szCs w:val="24"/>
        </w:rPr>
        <w:t xml:space="preserve">&lt;0.01), but no such difference was found in the Right Hand training </w:t>
      </w:r>
      <w:r>
        <w:rPr>
          <w:rFonts w:asciiTheme="minorBidi" w:hAnsiTheme="minorBidi"/>
          <w:sz w:val="24"/>
          <w:szCs w:val="24"/>
        </w:rPr>
        <w:t>groups</w:t>
      </w:r>
      <w:r w:rsidRPr="0059437D">
        <w:rPr>
          <w:rFonts w:asciiTheme="minorBidi" w:hAnsiTheme="minorBidi"/>
          <w:sz w:val="24"/>
          <w:szCs w:val="24"/>
        </w:rPr>
        <w:t xml:space="preserve"> (Ipsilateral Feedback: </w:t>
      </w:r>
      <w:r w:rsidRPr="0059437D">
        <w:rPr>
          <w:rFonts w:asciiTheme="minorBidi" w:hAnsiTheme="minorBidi"/>
          <w:i/>
          <w:iCs/>
          <w:sz w:val="24"/>
          <w:szCs w:val="24"/>
        </w:rPr>
        <w:t>M</w:t>
      </w:r>
      <w:r w:rsidRPr="0059437D">
        <w:rPr>
          <w:rFonts w:asciiTheme="minorBidi" w:hAnsiTheme="minorBidi"/>
          <w:sz w:val="24"/>
          <w:szCs w:val="24"/>
        </w:rPr>
        <w:t xml:space="preserve">=24.18ms </w:t>
      </w:r>
      <w:r w:rsidRPr="0059437D">
        <w:rPr>
          <w:rFonts w:asciiTheme="minorBidi" w:hAnsiTheme="minorBidi"/>
          <w:i/>
          <w:iCs/>
          <w:sz w:val="24"/>
          <w:szCs w:val="24"/>
        </w:rPr>
        <w:t>SD</w:t>
      </w:r>
      <w:r w:rsidRPr="0059437D">
        <w:rPr>
          <w:rFonts w:asciiTheme="minorBidi" w:hAnsiTheme="minorBidi"/>
          <w:sz w:val="24"/>
          <w:szCs w:val="24"/>
        </w:rPr>
        <w:t xml:space="preserve">=7.91ms; Contralateral Feedback: </w:t>
      </w:r>
      <w:r w:rsidRPr="0059437D">
        <w:rPr>
          <w:rFonts w:asciiTheme="minorBidi" w:hAnsiTheme="minorBidi"/>
          <w:i/>
          <w:iCs/>
          <w:sz w:val="24"/>
          <w:szCs w:val="24"/>
        </w:rPr>
        <w:t>M</w:t>
      </w:r>
      <w:r w:rsidRPr="0059437D">
        <w:rPr>
          <w:rFonts w:asciiTheme="minorBidi" w:hAnsiTheme="minorBidi"/>
          <w:sz w:val="24"/>
          <w:szCs w:val="24"/>
        </w:rPr>
        <w:t xml:space="preserve">=28.37ms </w:t>
      </w:r>
      <w:r w:rsidRPr="0059437D">
        <w:rPr>
          <w:rFonts w:asciiTheme="minorBidi" w:hAnsiTheme="minorBidi"/>
          <w:i/>
          <w:iCs/>
          <w:sz w:val="24"/>
          <w:szCs w:val="24"/>
        </w:rPr>
        <w:t>SD</w:t>
      </w:r>
      <w:r w:rsidRPr="0059437D">
        <w:rPr>
          <w:rFonts w:asciiTheme="minorBidi" w:hAnsiTheme="minorBidi"/>
          <w:sz w:val="24"/>
          <w:szCs w:val="24"/>
        </w:rPr>
        <w:t xml:space="preserve">=13.32ms; </w:t>
      </w:r>
      <w:r w:rsidRPr="0059437D">
        <w:rPr>
          <w:rFonts w:asciiTheme="minorBidi" w:hAnsiTheme="minorBidi"/>
          <w:i/>
          <w:iCs/>
          <w:sz w:val="24"/>
          <w:szCs w:val="24"/>
        </w:rPr>
        <w:t>t(57)</w:t>
      </w:r>
      <w:r w:rsidRPr="0059437D">
        <w:rPr>
          <w:rFonts w:asciiTheme="minorBidi" w:hAnsiTheme="minorBidi"/>
          <w:sz w:val="24"/>
          <w:szCs w:val="24"/>
        </w:rPr>
        <w:t xml:space="preserve">=1.30 </w:t>
      </w:r>
      <w:r w:rsidRPr="0059437D">
        <w:rPr>
          <w:rFonts w:asciiTheme="minorBidi" w:hAnsiTheme="minorBidi"/>
          <w:i/>
          <w:iCs/>
          <w:sz w:val="24"/>
          <w:szCs w:val="24"/>
        </w:rPr>
        <w:t>p</w:t>
      </w:r>
      <w:r w:rsidRPr="0059437D">
        <w:rPr>
          <w:rFonts w:asciiTheme="minorBidi" w:hAnsiTheme="minorBidi"/>
          <w:sz w:val="24"/>
          <w:szCs w:val="24"/>
        </w:rPr>
        <w:t>= 0.20; see figure 3</w:t>
      </w:r>
      <w:r w:rsidR="00DE1156">
        <w:rPr>
          <w:rFonts w:asciiTheme="minorBidi" w:hAnsiTheme="minorBidi"/>
          <w:sz w:val="24"/>
          <w:szCs w:val="24"/>
          <w:lang w:val="en-US"/>
        </w:rPr>
        <w:t>A</w:t>
      </w:r>
      <w:r w:rsidRPr="0059437D">
        <w:rPr>
          <w:rFonts w:asciiTheme="minorBidi" w:hAnsiTheme="minorBidi"/>
          <w:sz w:val="24"/>
          <w:szCs w:val="24"/>
        </w:rPr>
        <w:t>).</w:t>
      </w:r>
      <w:r>
        <w:rPr>
          <w:rFonts w:asciiTheme="minorBidi" w:hAnsiTheme="minorBidi"/>
          <w:sz w:val="24"/>
          <w:szCs w:val="24"/>
        </w:rPr>
        <w:t xml:space="preserve"> </w:t>
      </w:r>
      <w:r w:rsidRPr="00E6739D">
        <w:rPr>
          <w:rFonts w:asciiTheme="minorBidi" w:hAnsiTheme="minorBidi"/>
          <w:sz w:val="24"/>
          <w:szCs w:val="24"/>
        </w:rPr>
        <w:t xml:space="preserve">With respect to errors, </w:t>
      </w:r>
      <w:r w:rsidRPr="0059437D">
        <w:rPr>
          <w:rFonts w:asciiTheme="minorBidi" w:hAnsiTheme="minorBidi"/>
          <w:sz w:val="24"/>
          <w:szCs w:val="24"/>
        </w:rPr>
        <w:t xml:space="preserve">did not find a </w:t>
      </w:r>
      <w:r>
        <w:rPr>
          <w:rFonts w:asciiTheme="minorBidi" w:hAnsiTheme="minorBidi"/>
          <w:sz w:val="24"/>
          <w:szCs w:val="24"/>
        </w:rPr>
        <w:t xml:space="preserve">significant </w:t>
      </w:r>
      <w:r w:rsidRPr="0059437D">
        <w:rPr>
          <w:rFonts w:asciiTheme="minorBidi" w:hAnsiTheme="minorBidi"/>
          <w:sz w:val="24"/>
          <w:szCs w:val="24"/>
        </w:rPr>
        <w:t xml:space="preserve">difference between feedback laterality </w:t>
      </w:r>
      <w:r>
        <w:rPr>
          <w:rFonts w:asciiTheme="minorBidi" w:hAnsiTheme="minorBidi"/>
          <w:sz w:val="24"/>
          <w:szCs w:val="24"/>
        </w:rPr>
        <w:t>groups</w:t>
      </w:r>
      <w:r w:rsidRPr="0059437D">
        <w:rPr>
          <w:rFonts w:asciiTheme="minorBidi" w:hAnsiTheme="minorBidi"/>
          <w:sz w:val="24"/>
          <w:szCs w:val="24"/>
        </w:rPr>
        <w:t xml:space="preserve"> (Ipsilateral feedback</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=0.59 </w:t>
      </w:r>
      <w:r w:rsidRPr="0059437D">
        <w:rPr>
          <w:rFonts w:asciiTheme="minorBidi" w:hAnsiTheme="minorBidi"/>
          <w:i/>
          <w:iCs/>
          <w:sz w:val="24"/>
          <w:szCs w:val="24"/>
        </w:rPr>
        <w:t>SD</w:t>
      </w:r>
      <w:r w:rsidRPr="0059437D">
        <w:rPr>
          <w:rFonts w:asciiTheme="minorBidi" w:hAnsiTheme="minorBidi"/>
          <w:sz w:val="24"/>
          <w:szCs w:val="24"/>
        </w:rPr>
        <w:t>=1.64 errors; Contralateral Feedback</w:t>
      </w:r>
      <w:r>
        <w:rPr>
          <w:rFonts w:asciiTheme="minorBidi" w:hAnsiTheme="minorBidi"/>
          <w:sz w:val="24"/>
          <w:szCs w:val="24"/>
        </w:rPr>
        <w:t xml:space="preserve"> groups</w:t>
      </w:r>
      <w:r w:rsidRPr="0059437D">
        <w:rPr>
          <w:rFonts w:asciiTheme="minorBidi" w:hAnsiTheme="minorBidi"/>
          <w:sz w:val="24"/>
          <w:szCs w:val="24"/>
        </w:rPr>
        <w:t>:</w:t>
      </w:r>
      <w:r w:rsidRPr="0059437D">
        <w:rPr>
          <w:rFonts w:asciiTheme="minorBidi" w:hAnsiTheme="minorBidi"/>
          <w:i/>
          <w:iCs/>
          <w:sz w:val="24"/>
          <w:szCs w:val="24"/>
        </w:rPr>
        <w:t xml:space="preserve"> M</w:t>
      </w:r>
      <w:r w:rsidRPr="0059437D">
        <w:rPr>
          <w:rFonts w:asciiTheme="minorBidi" w:hAnsiTheme="minorBidi"/>
          <w:sz w:val="24"/>
          <w:szCs w:val="24"/>
        </w:rPr>
        <w:t xml:space="preserve">=0.72 </w:t>
      </w:r>
      <w:r w:rsidRPr="0059437D">
        <w:rPr>
          <w:rFonts w:asciiTheme="minorBidi" w:hAnsiTheme="minorBidi"/>
          <w:i/>
          <w:iCs/>
          <w:sz w:val="24"/>
          <w:szCs w:val="24"/>
        </w:rPr>
        <w:t>SD</w:t>
      </w:r>
      <w:r w:rsidRPr="0059437D">
        <w:rPr>
          <w:rFonts w:asciiTheme="minorBidi" w:hAnsiTheme="minorBidi"/>
          <w:sz w:val="24"/>
          <w:szCs w:val="24"/>
        </w:rPr>
        <w:t xml:space="preserve">=1.09 errors;  </w:t>
      </w:r>
      <w:r w:rsidRPr="0059437D">
        <w:rPr>
          <w:rFonts w:asciiTheme="minorBidi" w:hAnsiTheme="minorBidi"/>
          <w:i/>
          <w:iCs/>
          <w:sz w:val="24"/>
          <w:szCs w:val="24"/>
        </w:rPr>
        <w:t>F</w:t>
      </w:r>
      <w:r w:rsidRPr="0059437D">
        <w:rPr>
          <w:rFonts w:asciiTheme="minorBidi" w:hAnsiTheme="minorBidi"/>
          <w:sz w:val="24"/>
          <w:szCs w:val="24"/>
        </w:rPr>
        <w:t xml:space="preserve">(1,113)=0.24 </w:t>
      </w:r>
      <w:r w:rsidRPr="0059437D">
        <w:rPr>
          <w:rFonts w:asciiTheme="minorBidi" w:hAnsiTheme="minorBidi"/>
          <w:i/>
          <w:iCs/>
          <w:sz w:val="24"/>
          <w:szCs w:val="24"/>
        </w:rPr>
        <w:t>p</w:t>
      </w:r>
      <w:r w:rsidRPr="0059437D">
        <w:rPr>
          <w:rFonts w:asciiTheme="minorBidi" w:hAnsiTheme="minorBidi"/>
          <w:sz w:val="24"/>
          <w:szCs w:val="24"/>
        </w:rPr>
        <w:t>=0.62)</w:t>
      </w:r>
      <w:r>
        <w:rPr>
          <w:rFonts w:asciiTheme="minorBidi" w:hAnsiTheme="minorBidi"/>
          <w:sz w:val="24"/>
          <w:szCs w:val="24"/>
        </w:rPr>
        <w:t xml:space="preserve">, </w:t>
      </w:r>
      <w:r w:rsidRPr="0059437D">
        <w:rPr>
          <w:rFonts w:asciiTheme="minorBidi" w:hAnsiTheme="minorBidi"/>
          <w:sz w:val="24"/>
          <w:szCs w:val="24"/>
        </w:rPr>
        <w:t xml:space="preserve">trained hand </w:t>
      </w:r>
      <w:r>
        <w:rPr>
          <w:rFonts w:asciiTheme="minorBidi" w:hAnsiTheme="minorBidi"/>
          <w:sz w:val="24"/>
          <w:szCs w:val="24"/>
        </w:rPr>
        <w:t xml:space="preserve">groups </w:t>
      </w:r>
      <w:r w:rsidRPr="0059437D">
        <w:rPr>
          <w:rFonts w:asciiTheme="minorBidi" w:hAnsiTheme="minorBidi"/>
          <w:sz w:val="24"/>
          <w:szCs w:val="24"/>
        </w:rPr>
        <w:t>(Right Hand</w:t>
      </w:r>
      <w:r>
        <w:rPr>
          <w:rFonts w:asciiTheme="minorBidi" w:hAnsiTheme="minorBidi"/>
          <w:sz w:val="24"/>
          <w:szCs w:val="24"/>
        </w:rPr>
        <w:t xml:space="preserve"> groups</w:t>
      </w:r>
      <w:r w:rsidRPr="0059437D">
        <w:rPr>
          <w:rFonts w:asciiTheme="minorBidi" w:hAnsiTheme="minorBidi"/>
          <w:sz w:val="24"/>
          <w:szCs w:val="24"/>
        </w:rPr>
        <w:t xml:space="preserve">: M=0.58 </w:t>
      </w:r>
      <w:r w:rsidRPr="0059437D">
        <w:rPr>
          <w:rFonts w:asciiTheme="minorBidi" w:hAnsiTheme="minorBidi"/>
          <w:i/>
          <w:iCs/>
          <w:sz w:val="24"/>
          <w:szCs w:val="24"/>
        </w:rPr>
        <w:t>SD</w:t>
      </w:r>
      <w:r w:rsidRPr="0059437D">
        <w:rPr>
          <w:rFonts w:asciiTheme="minorBidi" w:hAnsiTheme="minorBidi"/>
          <w:sz w:val="24"/>
          <w:szCs w:val="24"/>
        </w:rPr>
        <w:t>=1.04 errors; Left Hand</w:t>
      </w:r>
      <w:r>
        <w:rPr>
          <w:rFonts w:asciiTheme="minorBidi" w:hAnsiTheme="minorBidi"/>
          <w:sz w:val="24"/>
          <w:szCs w:val="24"/>
        </w:rPr>
        <w:t xml:space="preserve"> groups</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=0.72 </w:t>
      </w:r>
      <w:r w:rsidRPr="0059437D">
        <w:rPr>
          <w:rFonts w:asciiTheme="minorBidi" w:hAnsiTheme="minorBidi"/>
          <w:i/>
          <w:iCs/>
          <w:sz w:val="24"/>
          <w:szCs w:val="24"/>
        </w:rPr>
        <w:t>SD</w:t>
      </w:r>
      <w:r w:rsidRPr="0059437D">
        <w:rPr>
          <w:rFonts w:asciiTheme="minorBidi" w:hAnsiTheme="minorBidi"/>
          <w:sz w:val="24"/>
          <w:szCs w:val="24"/>
        </w:rPr>
        <w:t xml:space="preserve">=1.67 errors;  </w:t>
      </w:r>
      <w:r w:rsidRPr="0059437D">
        <w:rPr>
          <w:rFonts w:asciiTheme="minorBidi" w:hAnsiTheme="minorBidi"/>
          <w:i/>
          <w:iCs/>
          <w:sz w:val="24"/>
          <w:szCs w:val="24"/>
        </w:rPr>
        <w:t>F</w:t>
      </w:r>
      <w:r w:rsidRPr="0059437D">
        <w:rPr>
          <w:rFonts w:asciiTheme="minorBidi" w:hAnsiTheme="minorBidi"/>
          <w:sz w:val="24"/>
          <w:szCs w:val="24"/>
        </w:rPr>
        <w:t xml:space="preserve">(1,113)=0.29 </w:t>
      </w:r>
      <w:r w:rsidRPr="0059437D">
        <w:rPr>
          <w:rFonts w:asciiTheme="minorBidi" w:hAnsiTheme="minorBidi"/>
          <w:i/>
          <w:iCs/>
          <w:sz w:val="24"/>
          <w:szCs w:val="24"/>
        </w:rPr>
        <w:t>p</w:t>
      </w:r>
      <w:r w:rsidRPr="0059437D">
        <w:rPr>
          <w:rFonts w:asciiTheme="minorBidi" w:hAnsiTheme="minorBidi"/>
          <w:sz w:val="24"/>
          <w:szCs w:val="24"/>
        </w:rPr>
        <w:t xml:space="preserve">=0.59), or an interaction effect between these </w:t>
      </w:r>
      <w:r>
        <w:rPr>
          <w:rFonts w:asciiTheme="minorBidi" w:hAnsiTheme="minorBidi"/>
          <w:sz w:val="24"/>
          <w:szCs w:val="24"/>
        </w:rPr>
        <w:t>groups</w:t>
      </w:r>
      <w:r w:rsidRPr="0059437D">
        <w:rPr>
          <w:rFonts w:asciiTheme="minorBidi" w:hAnsiTheme="minorBidi"/>
          <w:sz w:val="24"/>
          <w:szCs w:val="24"/>
        </w:rPr>
        <w:t xml:space="preserve"> (</w:t>
      </w:r>
      <w:r w:rsidRPr="0059437D">
        <w:rPr>
          <w:rFonts w:asciiTheme="minorBidi" w:hAnsiTheme="minorBidi"/>
          <w:i/>
          <w:iCs/>
          <w:sz w:val="24"/>
          <w:szCs w:val="24"/>
        </w:rPr>
        <w:t>F</w:t>
      </w:r>
      <w:r w:rsidRPr="0059437D">
        <w:rPr>
          <w:rFonts w:asciiTheme="minorBidi" w:hAnsiTheme="minorBidi"/>
          <w:sz w:val="24"/>
          <w:szCs w:val="24"/>
        </w:rPr>
        <w:t xml:space="preserve">(1,113)=3.08 </w:t>
      </w:r>
      <w:r w:rsidRPr="0059437D">
        <w:rPr>
          <w:rFonts w:asciiTheme="minorBidi" w:hAnsiTheme="minorBidi"/>
          <w:i/>
          <w:iCs/>
          <w:sz w:val="24"/>
          <w:szCs w:val="24"/>
        </w:rPr>
        <w:t>p</w:t>
      </w:r>
      <w:r w:rsidRPr="0059437D">
        <w:rPr>
          <w:rFonts w:asciiTheme="minorBidi" w:hAnsiTheme="minorBidi"/>
          <w:sz w:val="24"/>
          <w:szCs w:val="24"/>
        </w:rPr>
        <w:t>= 0.08).</w:t>
      </w:r>
    </w:p>
    <w:p w14:paraId="4A682EB6" w14:textId="0F32F4F1" w:rsidR="00FC0110" w:rsidRPr="00E6739D" w:rsidRDefault="00FC0110" w:rsidP="001E486B">
      <w:pPr>
        <w:spacing w:line="276" w:lineRule="auto"/>
        <w:ind w:firstLine="720"/>
        <w:rPr>
          <w:rFonts w:asciiTheme="minorBidi" w:hAnsiTheme="minorBidi"/>
          <w:sz w:val="24"/>
          <w:szCs w:val="24"/>
        </w:rPr>
      </w:pPr>
      <w:r w:rsidRPr="00E6739D">
        <w:rPr>
          <w:rFonts w:asciiTheme="minorBidi" w:hAnsiTheme="minorBidi"/>
          <w:sz w:val="24"/>
          <w:szCs w:val="24"/>
        </w:rPr>
        <w:t xml:space="preserve">Thus, all groups showed generalization, as expressed by improved post-training performance on the task without </w:t>
      </w:r>
      <w:r w:rsidR="001E486B">
        <w:rPr>
          <w:rFonts w:asciiTheme="minorBidi" w:hAnsiTheme="minorBidi"/>
          <w:sz w:val="24"/>
          <w:szCs w:val="24"/>
          <w:lang w:val="en-US"/>
        </w:rPr>
        <w:t>an external cue (metronome)</w:t>
      </w:r>
      <w:r w:rsidRPr="00E6739D">
        <w:rPr>
          <w:rFonts w:asciiTheme="minorBidi" w:hAnsiTheme="minorBidi"/>
          <w:sz w:val="24"/>
          <w:szCs w:val="24"/>
        </w:rPr>
        <w:t>. Although no main difference across laterality groups was found, in the left</w:t>
      </w:r>
      <w:r w:rsidR="00654996">
        <w:rPr>
          <w:rFonts w:asciiTheme="minorBidi" w:hAnsiTheme="minorBidi"/>
          <w:sz w:val="24"/>
          <w:szCs w:val="24"/>
          <w:lang w:val="en-US"/>
        </w:rPr>
        <w:t>-</w:t>
      </w:r>
      <w:r w:rsidRPr="00E6739D">
        <w:rPr>
          <w:rFonts w:asciiTheme="minorBidi" w:hAnsiTheme="minorBidi"/>
          <w:sz w:val="24"/>
          <w:szCs w:val="24"/>
        </w:rPr>
        <w:t xml:space="preserve"> hand groups we </w:t>
      </w:r>
      <w:r>
        <w:rPr>
          <w:rFonts w:asciiTheme="minorBidi" w:hAnsiTheme="minorBidi"/>
          <w:sz w:val="24"/>
          <w:szCs w:val="24"/>
        </w:rPr>
        <w:t>did find</w:t>
      </w:r>
      <w:r w:rsidRPr="00E6739D">
        <w:rPr>
          <w:rFonts w:asciiTheme="minorBidi" w:hAnsiTheme="minorBidi"/>
          <w:sz w:val="24"/>
          <w:szCs w:val="24"/>
        </w:rPr>
        <w:t xml:space="preserve"> a significant advantage for the contralateral vs. ipsilateral training condition.</w:t>
      </w:r>
    </w:p>
    <w:p w14:paraId="19D4CFAA" w14:textId="77777777" w:rsidR="00FC0110" w:rsidRDefault="00FC0110" w:rsidP="00FC0110">
      <w:pPr>
        <w:spacing w:line="276" w:lineRule="auto"/>
        <w:rPr>
          <w:rFonts w:asciiTheme="minorBidi" w:hAnsiTheme="minorBidi"/>
          <w:sz w:val="24"/>
          <w:szCs w:val="24"/>
        </w:rPr>
      </w:pPr>
    </w:p>
    <w:p w14:paraId="142F748B" w14:textId="4684576C" w:rsidR="00FC0110" w:rsidRPr="0059437D" w:rsidRDefault="00FC0110" w:rsidP="00FC0110">
      <w:pPr>
        <w:spacing w:line="276" w:lineRule="auto"/>
        <w:rPr>
          <w:rFonts w:asciiTheme="minorBidi" w:hAnsiTheme="minorBidi"/>
          <w:sz w:val="24"/>
          <w:szCs w:val="24"/>
          <w:u w:val="single"/>
        </w:rPr>
      </w:pPr>
      <w:r>
        <w:rPr>
          <w:rFonts w:asciiTheme="minorBidi" w:hAnsiTheme="minorBidi"/>
          <w:b/>
          <w:bCs/>
          <w:sz w:val="24"/>
          <w:szCs w:val="24"/>
        </w:rPr>
        <w:t>Generalization</w:t>
      </w:r>
      <w:r w:rsidR="00654996">
        <w:rPr>
          <w:rFonts w:asciiTheme="minorBidi" w:hAnsiTheme="minorBidi"/>
          <w:b/>
          <w:bCs/>
          <w:sz w:val="24"/>
          <w:szCs w:val="24"/>
          <w:lang w:val="en-US"/>
        </w:rPr>
        <w:t xml:space="preserve"> to binaural feedback</w:t>
      </w:r>
      <w:r w:rsidRPr="001E486B">
        <w:rPr>
          <w:rFonts w:asciiTheme="minorBidi" w:hAnsiTheme="minorBidi"/>
          <w:b/>
          <w:bCs/>
          <w:sz w:val="24"/>
          <w:szCs w:val="24"/>
        </w:rPr>
        <w:t>:</w:t>
      </w:r>
      <w:r w:rsidRPr="00654996">
        <w:rPr>
          <w:rFonts w:asciiTheme="minorBidi" w:hAnsiTheme="minorBidi"/>
          <w:b/>
          <w:bCs/>
          <w:sz w:val="24"/>
          <w:szCs w:val="24"/>
        </w:rPr>
        <w:t xml:space="preserve"> performance with the untrained Hand</w:t>
      </w:r>
    </w:p>
    <w:p w14:paraId="7B96AC6B" w14:textId="7FF4A05E" w:rsidR="00FC0110" w:rsidRPr="00027A78" w:rsidRDefault="00FC0110" w:rsidP="001E486B">
      <w:pPr>
        <w:spacing w:line="276" w:lineRule="auto"/>
        <w:rPr>
          <w:rFonts w:asciiTheme="minorBidi" w:hAnsiTheme="minorBidi"/>
          <w:sz w:val="24"/>
          <w:szCs w:val="24"/>
        </w:rPr>
      </w:pPr>
      <w:r w:rsidRPr="0059437D">
        <w:rPr>
          <w:rFonts w:asciiTheme="minorBidi" w:hAnsiTheme="minorBidi"/>
          <w:sz w:val="24"/>
          <w:szCs w:val="24"/>
        </w:rPr>
        <w:t xml:space="preserve">Another type of generalization we examined is </w:t>
      </w:r>
      <w:r>
        <w:rPr>
          <w:rFonts w:asciiTheme="minorBidi" w:hAnsiTheme="minorBidi"/>
          <w:sz w:val="24"/>
          <w:szCs w:val="24"/>
        </w:rPr>
        <w:t xml:space="preserve">inter-manual transfer – assessed by sequence </w:t>
      </w:r>
      <w:r w:rsidRPr="0059437D">
        <w:rPr>
          <w:rFonts w:asciiTheme="minorBidi" w:hAnsiTheme="minorBidi"/>
          <w:sz w:val="24"/>
          <w:szCs w:val="24"/>
        </w:rPr>
        <w:t xml:space="preserve">performance </w:t>
      </w:r>
      <w:r>
        <w:rPr>
          <w:rFonts w:asciiTheme="minorBidi" w:hAnsiTheme="minorBidi"/>
          <w:sz w:val="24"/>
          <w:szCs w:val="24"/>
        </w:rPr>
        <w:t xml:space="preserve">with </w:t>
      </w:r>
      <w:r w:rsidRPr="0059437D">
        <w:rPr>
          <w:rFonts w:asciiTheme="minorBidi" w:hAnsiTheme="minorBidi"/>
          <w:sz w:val="24"/>
          <w:szCs w:val="24"/>
        </w:rPr>
        <w:t xml:space="preserve">the untrained hand. </w:t>
      </w:r>
      <w:r>
        <w:rPr>
          <w:rFonts w:asciiTheme="minorBidi" w:hAnsiTheme="minorBidi"/>
          <w:sz w:val="24"/>
          <w:szCs w:val="24"/>
        </w:rPr>
        <w:t>Collapsed across groups, w</w:t>
      </w:r>
      <w:r w:rsidRPr="0059437D">
        <w:rPr>
          <w:rFonts w:asciiTheme="minorBidi" w:hAnsiTheme="minorBidi"/>
          <w:sz w:val="24"/>
          <w:szCs w:val="24"/>
        </w:rPr>
        <w:t>e found a significant improvement in performance with the untrained hand</w:t>
      </w:r>
      <w:r>
        <w:rPr>
          <w:rFonts w:asciiTheme="minorBidi" w:hAnsiTheme="minorBidi"/>
          <w:sz w:val="24"/>
          <w:szCs w:val="24"/>
        </w:rPr>
        <w:t xml:space="preserve"> following training</w:t>
      </w:r>
      <w:r w:rsidRPr="0059437D">
        <w:rPr>
          <w:rFonts w:asciiTheme="minorBidi" w:hAnsiTheme="minorBidi"/>
          <w:sz w:val="24"/>
          <w:szCs w:val="24"/>
        </w:rPr>
        <w:t xml:space="preserve">, </w:t>
      </w:r>
      <w:r w:rsidRPr="0059437D">
        <w:rPr>
          <w:rFonts w:asciiTheme="minorBidi" w:hAnsiTheme="minorBidi"/>
          <w:sz w:val="24"/>
          <w:szCs w:val="24"/>
        </w:rPr>
        <w:lastRenderedPageBreak/>
        <w:t xml:space="preserve">such that participants’ performance </w:t>
      </w:r>
      <w:r>
        <w:rPr>
          <w:rFonts w:asciiTheme="minorBidi" w:hAnsiTheme="minorBidi"/>
          <w:sz w:val="24"/>
          <w:szCs w:val="24"/>
        </w:rPr>
        <w:t xml:space="preserve">accuracy with the non-trained hand </w:t>
      </w:r>
      <w:r w:rsidRPr="0059437D">
        <w:rPr>
          <w:rFonts w:asciiTheme="minorBidi" w:hAnsiTheme="minorBidi"/>
          <w:sz w:val="24"/>
          <w:szCs w:val="24"/>
        </w:rPr>
        <w:t>on the last evaluation (</w:t>
      </w:r>
      <w:r w:rsidR="001E486B">
        <w:rPr>
          <w:rFonts w:asciiTheme="minorBidi" w:hAnsiTheme="minorBidi"/>
          <w:i/>
          <w:iCs/>
          <w:sz w:val="24"/>
          <w:szCs w:val="24"/>
        </w:rPr>
        <w:t>Δ</w:t>
      </w:r>
      <w:r>
        <w:rPr>
          <w:rFonts w:asciiTheme="minorBidi" w:hAnsiTheme="minorBidi"/>
          <w:i/>
          <w:iCs/>
          <w:sz w:val="24"/>
          <w:szCs w:val="24"/>
        </w:rPr>
        <w:t xml:space="preserve">IPI: </w:t>
      </w:r>
      <w:r w:rsidRPr="0059437D">
        <w:rPr>
          <w:rFonts w:asciiTheme="minorBidi" w:hAnsiTheme="minorBidi"/>
          <w:i/>
          <w:iCs/>
          <w:sz w:val="24"/>
          <w:szCs w:val="24"/>
        </w:rPr>
        <w:t>M</w:t>
      </w:r>
      <w:r w:rsidRPr="0059437D">
        <w:rPr>
          <w:rFonts w:asciiTheme="minorBidi" w:hAnsiTheme="minorBidi"/>
          <w:sz w:val="24"/>
          <w:szCs w:val="24"/>
        </w:rPr>
        <w:t xml:space="preserve">=36.26ms </w:t>
      </w:r>
      <w:r w:rsidRPr="0059437D">
        <w:rPr>
          <w:rFonts w:asciiTheme="minorBidi" w:hAnsiTheme="minorBidi"/>
          <w:i/>
          <w:iCs/>
          <w:sz w:val="24"/>
          <w:szCs w:val="24"/>
        </w:rPr>
        <w:t>SD</w:t>
      </w:r>
      <w:r w:rsidRPr="0059437D">
        <w:rPr>
          <w:rFonts w:asciiTheme="minorBidi" w:hAnsiTheme="minorBidi"/>
          <w:sz w:val="24"/>
          <w:szCs w:val="24"/>
        </w:rPr>
        <w:t xml:space="preserve">=19.59ms) was significantly better than their performance </w:t>
      </w:r>
      <w:r>
        <w:rPr>
          <w:rFonts w:asciiTheme="minorBidi" w:hAnsiTheme="minorBidi"/>
          <w:sz w:val="24"/>
          <w:szCs w:val="24"/>
        </w:rPr>
        <w:t xml:space="preserve">with the non-trained hand </w:t>
      </w:r>
      <w:r w:rsidRPr="0059437D">
        <w:rPr>
          <w:rFonts w:asciiTheme="minorBidi" w:hAnsiTheme="minorBidi"/>
          <w:sz w:val="24"/>
          <w:szCs w:val="24"/>
        </w:rPr>
        <w:t>on the first evaluation (</w:t>
      </w:r>
      <w:r w:rsidRPr="0059437D">
        <w:rPr>
          <w:rFonts w:asciiTheme="minorBidi" w:hAnsiTheme="minorBidi"/>
          <w:i/>
          <w:iCs/>
          <w:sz w:val="24"/>
          <w:szCs w:val="24"/>
        </w:rPr>
        <w:t>M</w:t>
      </w:r>
      <w:r w:rsidRPr="0059437D">
        <w:rPr>
          <w:rFonts w:asciiTheme="minorBidi" w:hAnsiTheme="minorBidi"/>
          <w:sz w:val="24"/>
          <w:szCs w:val="24"/>
        </w:rPr>
        <w:t xml:space="preserve">=92.00ms </w:t>
      </w:r>
      <w:r w:rsidRPr="0059437D">
        <w:rPr>
          <w:rFonts w:asciiTheme="minorBidi" w:hAnsiTheme="minorBidi"/>
          <w:i/>
          <w:iCs/>
          <w:sz w:val="24"/>
          <w:szCs w:val="24"/>
        </w:rPr>
        <w:t>SD</w:t>
      </w:r>
      <w:r w:rsidRPr="0059437D">
        <w:rPr>
          <w:rFonts w:asciiTheme="minorBidi" w:hAnsiTheme="minorBidi"/>
          <w:sz w:val="24"/>
          <w:szCs w:val="24"/>
        </w:rPr>
        <w:t xml:space="preserve">=61.35ms; Paired sample t test: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116)</w:t>
      </w:r>
      <w:r w:rsidRPr="0059437D">
        <w:rPr>
          <w:rFonts w:asciiTheme="minorBidi" w:hAnsiTheme="minorBidi"/>
          <w:sz w:val="24"/>
          <w:szCs w:val="24"/>
        </w:rPr>
        <w:t xml:space="preserve">=11.99, </w:t>
      </w:r>
      <w:r w:rsidRPr="0059437D">
        <w:rPr>
          <w:rFonts w:asciiTheme="minorBidi" w:hAnsiTheme="minorBidi"/>
          <w:i/>
          <w:iCs/>
          <w:sz w:val="24"/>
          <w:szCs w:val="24"/>
        </w:rPr>
        <w:t>p</w:t>
      </w:r>
      <w:r w:rsidRPr="0059437D">
        <w:rPr>
          <w:rFonts w:asciiTheme="minorBidi" w:hAnsiTheme="minorBidi"/>
          <w:sz w:val="24"/>
          <w:szCs w:val="24"/>
        </w:rPr>
        <w:t>&lt;0.01).</w:t>
      </w:r>
      <w:r>
        <w:rPr>
          <w:rFonts w:asciiTheme="minorBidi" w:hAnsiTheme="minorBidi"/>
          <w:sz w:val="24"/>
          <w:szCs w:val="24"/>
        </w:rPr>
        <w:t xml:space="preserve"> In addition, subjects performed less errors with the untrained hand following training</w:t>
      </w:r>
      <w:r w:rsidRPr="0059437D">
        <w:rPr>
          <w:rFonts w:asciiTheme="minorBidi" w:hAnsiTheme="minorBidi"/>
          <w:sz w:val="24"/>
          <w:szCs w:val="24"/>
        </w:rPr>
        <w:t xml:space="preserve"> (Last evaluation: </w:t>
      </w:r>
      <w:r w:rsidRPr="0059437D">
        <w:rPr>
          <w:rFonts w:asciiTheme="minorBidi" w:hAnsiTheme="minorBidi"/>
          <w:i/>
          <w:iCs/>
          <w:sz w:val="24"/>
          <w:szCs w:val="24"/>
        </w:rPr>
        <w:t>M</w:t>
      </w:r>
      <w:r w:rsidRPr="0059437D">
        <w:rPr>
          <w:rFonts w:asciiTheme="minorBidi" w:hAnsiTheme="minorBidi"/>
          <w:sz w:val="24"/>
          <w:szCs w:val="24"/>
        </w:rPr>
        <w:t xml:space="preserve">=1.26 </w:t>
      </w:r>
      <w:r w:rsidRPr="0059437D">
        <w:rPr>
          <w:rFonts w:asciiTheme="minorBidi" w:hAnsiTheme="minorBidi"/>
          <w:i/>
          <w:iCs/>
          <w:sz w:val="24"/>
          <w:szCs w:val="24"/>
        </w:rPr>
        <w:t>SD</w:t>
      </w:r>
      <w:r w:rsidRPr="0059437D">
        <w:rPr>
          <w:rFonts w:asciiTheme="minorBidi" w:hAnsiTheme="minorBidi"/>
          <w:sz w:val="24"/>
          <w:szCs w:val="24"/>
        </w:rPr>
        <w:t xml:space="preserve">=1.57 errors; First evaluation: </w:t>
      </w:r>
      <w:r w:rsidRPr="0059437D">
        <w:rPr>
          <w:rFonts w:asciiTheme="minorBidi" w:hAnsiTheme="minorBidi"/>
          <w:i/>
          <w:iCs/>
          <w:sz w:val="24"/>
          <w:szCs w:val="24"/>
        </w:rPr>
        <w:t>M</w:t>
      </w:r>
      <w:r w:rsidRPr="0059437D">
        <w:rPr>
          <w:rFonts w:asciiTheme="minorBidi" w:hAnsiTheme="minorBidi"/>
          <w:sz w:val="24"/>
          <w:szCs w:val="24"/>
        </w:rPr>
        <w:t xml:space="preserve">=4.29 </w:t>
      </w:r>
      <w:r w:rsidRPr="0059437D">
        <w:rPr>
          <w:rFonts w:asciiTheme="minorBidi" w:hAnsiTheme="minorBidi"/>
          <w:i/>
          <w:iCs/>
          <w:sz w:val="24"/>
          <w:szCs w:val="24"/>
        </w:rPr>
        <w:t>SD</w:t>
      </w:r>
      <w:r w:rsidRPr="0059437D">
        <w:rPr>
          <w:rFonts w:asciiTheme="minorBidi" w:hAnsiTheme="minorBidi"/>
          <w:sz w:val="24"/>
          <w:szCs w:val="24"/>
        </w:rPr>
        <w:t xml:space="preserve">=3.94 errors; Paired sample t test: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116)</w:t>
      </w:r>
      <w:r w:rsidRPr="0059437D">
        <w:rPr>
          <w:rFonts w:asciiTheme="minorBidi" w:hAnsiTheme="minorBidi"/>
          <w:sz w:val="24"/>
          <w:szCs w:val="24"/>
        </w:rPr>
        <w:t xml:space="preserve">=8.15 </w:t>
      </w:r>
      <w:r w:rsidRPr="0059437D">
        <w:rPr>
          <w:rFonts w:asciiTheme="minorBidi" w:hAnsiTheme="minorBidi"/>
          <w:i/>
          <w:iCs/>
          <w:sz w:val="24"/>
          <w:szCs w:val="24"/>
        </w:rPr>
        <w:t>p</w:t>
      </w:r>
      <w:r w:rsidRPr="0059437D">
        <w:rPr>
          <w:rFonts w:asciiTheme="minorBidi" w:hAnsiTheme="minorBidi"/>
          <w:sz w:val="24"/>
          <w:szCs w:val="24"/>
        </w:rPr>
        <w:t>&lt;0.01).</w:t>
      </w:r>
    </w:p>
    <w:p w14:paraId="5E61805A" w14:textId="2407A84C" w:rsidR="00FC0110" w:rsidRDefault="00FC0110" w:rsidP="00FC0110">
      <w:pPr>
        <w:spacing w:line="276" w:lineRule="auto"/>
        <w:rPr>
          <w:rFonts w:asciiTheme="minorBidi" w:hAnsiTheme="minorBidi"/>
          <w:sz w:val="24"/>
          <w:szCs w:val="24"/>
        </w:rPr>
      </w:pPr>
      <w:proofErr w:type="gramStart"/>
      <w:r>
        <w:rPr>
          <w:rFonts w:asciiTheme="minorBidi" w:hAnsiTheme="minorBidi"/>
          <w:sz w:val="24"/>
          <w:szCs w:val="24"/>
        </w:rPr>
        <w:t>Similar to</w:t>
      </w:r>
      <w:proofErr w:type="gramEnd"/>
      <w:r>
        <w:rPr>
          <w:rFonts w:asciiTheme="minorBidi" w:hAnsiTheme="minorBidi"/>
          <w:sz w:val="24"/>
          <w:szCs w:val="24"/>
        </w:rPr>
        <w:t xml:space="preserve"> the trained hand evaluations, we found no difference in baseline performance of the untrained hand across groups. </w:t>
      </w:r>
      <w:r w:rsidRPr="00C85364">
        <w:rPr>
          <w:rFonts w:asciiTheme="minorBidi" w:hAnsiTheme="minorBidi"/>
          <w:sz w:val="24"/>
          <w:szCs w:val="24"/>
        </w:rPr>
        <w:t>In other words baseline left hand performance in right hand training groups was not significantly different than right hand performance in the left hand training groups</w:t>
      </w:r>
      <w:r>
        <w:rPr>
          <w:rFonts w:asciiTheme="minorBidi" w:hAnsiTheme="minorBidi"/>
          <w:sz w:val="24"/>
          <w:szCs w:val="24"/>
        </w:rPr>
        <w:t xml:space="preserve"> </w:t>
      </w:r>
      <w:r w:rsidRPr="0059437D">
        <w:rPr>
          <w:rFonts w:asciiTheme="minorBidi" w:hAnsiTheme="minorBidi"/>
          <w:sz w:val="24"/>
          <w:szCs w:val="24"/>
        </w:rPr>
        <w:t xml:space="preserve">(Right Hand group (evaluation of left hand): </w:t>
      </w:r>
      <w:r w:rsidRPr="0059437D">
        <w:rPr>
          <w:rFonts w:asciiTheme="minorBidi" w:hAnsiTheme="minorBidi"/>
          <w:i/>
          <w:iCs/>
          <w:sz w:val="24"/>
          <w:szCs w:val="24"/>
        </w:rPr>
        <w:t>M</w:t>
      </w:r>
      <w:r w:rsidRPr="0059437D">
        <w:rPr>
          <w:rFonts w:asciiTheme="minorBidi" w:hAnsiTheme="minorBidi"/>
          <w:sz w:val="24"/>
          <w:szCs w:val="24"/>
        </w:rPr>
        <w:t xml:space="preserve">=96.25ms </w:t>
      </w:r>
      <w:r w:rsidRPr="0059437D">
        <w:rPr>
          <w:rFonts w:asciiTheme="minorBidi" w:hAnsiTheme="minorBidi"/>
          <w:i/>
          <w:iCs/>
          <w:sz w:val="24"/>
          <w:szCs w:val="24"/>
        </w:rPr>
        <w:t>SD</w:t>
      </w:r>
      <w:r w:rsidRPr="0059437D">
        <w:rPr>
          <w:rFonts w:asciiTheme="minorBidi" w:hAnsiTheme="minorBidi"/>
          <w:i/>
          <w:iCs/>
          <w:sz w:val="24"/>
          <w:szCs w:val="24"/>
        </w:rPr>
        <w:softHyphen/>
      </w:r>
      <w:r w:rsidRPr="0059437D">
        <w:rPr>
          <w:rFonts w:asciiTheme="minorBidi" w:hAnsiTheme="minorBidi"/>
          <w:sz w:val="24"/>
          <w:szCs w:val="24"/>
        </w:rPr>
        <w:t xml:space="preserve">=54.55ms; Left Hand group (evaluation of right hand): </w:t>
      </w:r>
      <w:r w:rsidRPr="0059437D">
        <w:rPr>
          <w:rFonts w:asciiTheme="minorBidi" w:hAnsiTheme="minorBidi"/>
          <w:i/>
          <w:iCs/>
          <w:sz w:val="24"/>
          <w:szCs w:val="24"/>
        </w:rPr>
        <w:t>M</w:t>
      </w:r>
      <w:r w:rsidRPr="0059437D">
        <w:rPr>
          <w:rFonts w:asciiTheme="minorBidi" w:hAnsiTheme="minorBidi"/>
          <w:sz w:val="24"/>
          <w:szCs w:val="24"/>
        </w:rPr>
        <w:t xml:space="preserve">=97.76ms </w:t>
      </w:r>
      <w:r w:rsidRPr="0059437D">
        <w:rPr>
          <w:rFonts w:asciiTheme="minorBidi" w:hAnsiTheme="minorBidi"/>
          <w:i/>
          <w:iCs/>
          <w:sz w:val="24"/>
          <w:szCs w:val="24"/>
        </w:rPr>
        <w:t>SD</w:t>
      </w:r>
      <w:r w:rsidRPr="0059437D">
        <w:rPr>
          <w:rFonts w:asciiTheme="minorBidi" w:hAnsiTheme="minorBidi"/>
          <w:sz w:val="24"/>
          <w:szCs w:val="24"/>
        </w:rPr>
        <w:t xml:space="preserve">=67.55ms;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=0.01 </w:t>
      </w:r>
      <w:r w:rsidRPr="0059437D">
        <w:rPr>
          <w:rFonts w:asciiTheme="minorBidi" w:hAnsiTheme="minorBidi"/>
          <w:i/>
          <w:iCs/>
          <w:sz w:val="24"/>
          <w:szCs w:val="24"/>
        </w:rPr>
        <w:t>p</w:t>
      </w:r>
      <w:r w:rsidRPr="0059437D">
        <w:rPr>
          <w:rFonts w:asciiTheme="minorBidi" w:hAnsiTheme="minorBidi"/>
          <w:sz w:val="24"/>
          <w:szCs w:val="24"/>
        </w:rPr>
        <w:t>=0.91).</w:t>
      </w:r>
      <w:r>
        <w:rPr>
          <w:rFonts w:asciiTheme="minorBidi" w:hAnsiTheme="minorBidi"/>
          <w:sz w:val="24"/>
          <w:szCs w:val="24"/>
        </w:rPr>
        <w:t xml:space="preserve"> </w:t>
      </w:r>
      <w:r w:rsidRPr="00C85364">
        <w:rPr>
          <w:rFonts w:asciiTheme="minorBidi" w:hAnsiTheme="minorBidi"/>
          <w:sz w:val="24"/>
          <w:szCs w:val="24"/>
        </w:rPr>
        <w:t xml:space="preserve">We also found no significant difference in the untrained hand between feedback laterality </w:t>
      </w:r>
      <w:r w:rsidR="007A30C5">
        <w:rPr>
          <w:rFonts w:asciiTheme="minorBidi" w:hAnsiTheme="minorBidi"/>
          <w:sz w:val="24"/>
          <w:szCs w:val="24"/>
          <w:lang w:val="en-US"/>
        </w:rPr>
        <w:t xml:space="preserve">training </w:t>
      </w:r>
      <w:r w:rsidRPr="00C85364">
        <w:rPr>
          <w:rFonts w:asciiTheme="minorBidi" w:hAnsiTheme="minorBidi"/>
          <w:sz w:val="24"/>
          <w:szCs w:val="24"/>
        </w:rPr>
        <w:t>groups</w:t>
      </w:r>
      <w:r>
        <w:rPr>
          <w:rFonts w:asciiTheme="minorBidi" w:hAnsiTheme="minorBidi"/>
          <w:sz w:val="24"/>
          <w:szCs w:val="24"/>
        </w:rPr>
        <w:t xml:space="preserve"> </w:t>
      </w:r>
      <w:r w:rsidRPr="0059437D">
        <w:rPr>
          <w:rFonts w:asciiTheme="minorBidi" w:hAnsiTheme="minorBidi"/>
          <w:sz w:val="24"/>
          <w:szCs w:val="24"/>
        </w:rPr>
        <w:t xml:space="preserve">(Ipsilateral Feedback: </w:t>
      </w:r>
      <w:r w:rsidRPr="0059437D">
        <w:rPr>
          <w:rFonts w:asciiTheme="minorBidi" w:hAnsiTheme="minorBidi"/>
          <w:i/>
          <w:iCs/>
          <w:sz w:val="24"/>
          <w:szCs w:val="24"/>
        </w:rPr>
        <w:t>M</w:t>
      </w:r>
      <w:r w:rsidRPr="0059437D">
        <w:rPr>
          <w:rFonts w:asciiTheme="minorBidi" w:hAnsiTheme="minorBidi"/>
          <w:sz w:val="24"/>
          <w:szCs w:val="24"/>
        </w:rPr>
        <w:t xml:space="preserve">=92.38ms </w:t>
      </w:r>
      <w:r w:rsidRPr="0059437D">
        <w:rPr>
          <w:rFonts w:asciiTheme="minorBidi" w:hAnsiTheme="minorBidi"/>
          <w:i/>
          <w:iCs/>
          <w:sz w:val="24"/>
          <w:szCs w:val="24"/>
        </w:rPr>
        <w:t>SD</w:t>
      </w:r>
      <w:r w:rsidRPr="0059437D">
        <w:rPr>
          <w:rFonts w:asciiTheme="minorBidi" w:hAnsiTheme="minorBidi"/>
          <w:sz w:val="24"/>
          <w:szCs w:val="24"/>
        </w:rPr>
        <w:t xml:space="preserve">=50.45ms; Contralateral Feedback: </w:t>
      </w:r>
      <w:r w:rsidRPr="0059437D">
        <w:rPr>
          <w:rFonts w:asciiTheme="minorBidi" w:hAnsiTheme="minorBidi"/>
          <w:i/>
          <w:iCs/>
          <w:sz w:val="24"/>
          <w:szCs w:val="24"/>
        </w:rPr>
        <w:t>M</w:t>
      </w:r>
      <w:r w:rsidRPr="0059437D">
        <w:rPr>
          <w:rFonts w:asciiTheme="minorBidi" w:hAnsiTheme="minorBidi"/>
          <w:sz w:val="24"/>
          <w:szCs w:val="24"/>
        </w:rPr>
        <w:t xml:space="preserve">=101.55ms </w:t>
      </w:r>
      <w:r w:rsidRPr="0059437D">
        <w:rPr>
          <w:rFonts w:asciiTheme="minorBidi" w:hAnsiTheme="minorBidi"/>
          <w:i/>
          <w:iCs/>
          <w:sz w:val="24"/>
          <w:szCs w:val="24"/>
        </w:rPr>
        <w:t>SD</w:t>
      </w:r>
      <w:r w:rsidRPr="0059437D">
        <w:rPr>
          <w:rFonts w:asciiTheme="minorBidi" w:hAnsiTheme="minorBidi"/>
          <w:sz w:val="24"/>
          <w:szCs w:val="24"/>
        </w:rPr>
        <w:t xml:space="preserve">=70.13ms;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=0.64 </w:t>
      </w:r>
      <w:r w:rsidRPr="0059437D">
        <w:rPr>
          <w:rFonts w:asciiTheme="minorBidi" w:hAnsiTheme="minorBidi"/>
          <w:i/>
          <w:iCs/>
          <w:sz w:val="24"/>
          <w:szCs w:val="24"/>
        </w:rPr>
        <w:t>p</w:t>
      </w:r>
      <w:r w:rsidRPr="0059437D">
        <w:rPr>
          <w:rFonts w:asciiTheme="minorBidi" w:hAnsiTheme="minorBidi"/>
          <w:sz w:val="24"/>
          <w:szCs w:val="24"/>
        </w:rPr>
        <w:t>=0.43), and no interaction effect between trained hand and feedback laterality (</w:t>
      </w:r>
      <w:r w:rsidRPr="0059437D">
        <w:rPr>
          <w:rFonts w:asciiTheme="minorBidi" w:hAnsiTheme="minorBidi"/>
          <w:i/>
          <w:iCs/>
          <w:sz w:val="24"/>
          <w:szCs w:val="24"/>
        </w:rPr>
        <w:t>F(1,113)</w:t>
      </w:r>
      <w:r w:rsidRPr="0059437D">
        <w:rPr>
          <w:rFonts w:asciiTheme="minorBidi" w:hAnsiTheme="minorBidi"/>
          <w:sz w:val="24"/>
          <w:szCs w:val="24"/>
        </w:rPr>
        <w:t xml:space="preserve">=0.09 </w:t>
      </w:r>
      <w:r w:rsidRPr="0059437D">
        <w:rPr>
          <w:rFonts w:asciiTheme="minorBidi" w:hAnsiTheme="minorBidi"/>
          <w:i/>
          <w:iCs/>
          <w:sz w:val="24"/>
          <w:szCs w:val="24"/>
        </w:rPr>
        <w:t>p</w:t>
      </w:r>
      <w:r w:rsidRPr="0059437D">
        <w:rPr>
          <w:rFonts w:asciiTheme="minorBidi" w:hAnsiTheme="minorBidi"/>
          <w:sz w:val="24"/>
          <w:szCs w:val="24"/>
        </w:rPr>
        <w:t>=0.77).</w:t>
      </w:r>
      <w:r>
        <w:rPr>
          <w:rFonts w:asciiTheme="minorBidi" w:hAnsiTheme="minorBidi"/>
          <w:sz w:val="24"/>
          <w:szCs w:val="24"/>
        </w:rPr>
        <w:t xml:space="preserve"> </w:t>
      </w:r>
      <w:r w:rsidRPr="00DA10A4">
        <w:rPr>
          <w:rFonts w:asciiTheme="minorBidi" w:hAnsiTheme="minorBidi"/>
          <w:sz w:val="24"/>
          <w:szCs w:val="24"/>
        </w:rPr>
        <w:t xml:space="preserve">With respect to errors, we did not find a significant difference between feedback laterality groups (Ipsilateral feedback groups: </w:t>
      </w:r>
      <w:r w:rsidRPr="00DA10A4">
        <w:rPr>
          <w:rFonts w:asciiTheme="minorBidi" w:hAnsiTheme="minorBidi"/>
          <w:i/>
          <w:iCs/>
          <w:sz w:val="24"/>
          <w:szCs w:val="24"/>
        </w:rPr>
        <w:t>M</w:t>
      </w:r>
      <w:r w:rsidRPr="00DA10A4">
        <w:rPr>
          <w:rFonts w:asciiTheme="minorBidi" w:hAnsiTheme="minorBidi"/>
          <w:sz w:val="24"/>
          <w:szCs w:val="24"/>
        </w:rPr>
        <w:t xml:space="preserve">=4.59 </w:t>
      </w:r>
      <w:r w:rsidRPr="00DA10A4">
        <w:rPr>
          <w:rFonts w:asciiTheme="minorBidi" w:hAnsiTheme="minorBidi"/>
          <w:i/>
          <w:iCs/>
          <w:sz w:val="24"/>
          <w:szCs w:val="24"/>
        </w:rPr>
        <w:t>SD</w:t>
      </w:r>
      <w:r w:rsidRPr="00DA10A4">
        <w:rPr>
          <w:rFonts w:asciiTheme="minorBidi" w:hAnsiTheme="minorBidi"/>
          <w:sz w:val="24"/>
          <w:szCs w:val="24"/>
        </w:rPr>
        <w:t>=3.98 errors; Contralateral Feedback groups:</w:t>
      </w:r>
      <w:r w:rsidRPr="00DA10A4">
        <w:rPr>
          <w:rFonts w:asciiTheme="minorBidi" w:hAnsiTheme="minorBidi"/>
          <w:i/>
          <w:iCs/>
          <w:sz w:val="24"/>
          <w:szCs w:val="24"/>
        </w:rPr>
        <w:t xml:space="preserve"> M</w:t>
      </w:r>
      <w:r w:rsidRPr="00DA10A4">
        <w:rPr>
          <w:rFonts w:asciiTheme="minorBidi" w:hAnsiTheme="minorBidi"/>
          <w:sz w:val="24"/>
          <w:szCs w:val="24"/>
        </w:rPr>
        <w:t xml:space="preserve">=4.02 </w:t>
      </w:r>
      <w:r w:rsidRPr="00DA10A4">
        <w:rPr>
          <w:rFonts w:asciiTheme="minorBidi" w:hAnsiTheme="minorBidi"/>
          <w:i/>
          <w:iCs/>
          <w:sz w:val="24"/>
          <w:szCs w:val="24"/>
        </w:rPr>
        <w:t>SD</w:t>
      </w:r>
      <w:r w:rsidRPr="00DA10A4">
        <w:rPr>
          <w:rFonts w:asciiTheme="minorBidi" w:hAnsiTheme="minorBidi"/>
          <w:sz w:val="24"/>
          <w:szCs w:val="24"/>
        </w:rPr>
        <w:t xml:space="preserve">=3.86 errors; </w:t>
      </w:r>
      <w:r w:rsidRPr="00DA10A4">
        <w:rPr>
          <w:rFonts w:asciiTheme="minorBidi" w:hAnsiTheme="minorBidi"/>
          <w:i/>
          <w:iCs/>
          <w:sz w:val="24"/>
          <w:szCs w:val="24"/>
        </w:rPr>
        <w:t>F</w:t>
      </w:r>
      <w:r w:rsidRPr="00DA10A4">
        <w:rPr>
          <w:rFonts w:asciiTheme="minorBidi" w:hAnsiTheme="minorBidi"/>
          <w:sz w:val="24"/>
          <w:szCs w:val="24"/>
        </w:rPr>
        <w:t xml:space="preserve">(1,113)=0.60 </w:t>
      </w:r>
      <w:r w:rsidRPr="00DA10A4">
        <w:rPr>
          <w:rFonts w:asciiTheme="minorBidi" w:hAnsiTheme="minorBidi"/>
          <w:i/>
          <w:iCs/>
          <w:sz w:val="24"/>
          <w:szCs w:val="24"/>
        </w:rPr>
        <w:t>p</w:t>
      </w:r>
      <w:r w:rsidRPr="00DA10A4">
        <w:rPr>
          <w:rFonts w:asciiTheme="minorBidi" w:hAnsiTheme="minorBidi"/>
          <w:sz w:val="24"/>
          <w:szCs w:val="24"/>
        </w:rPr>
        <w:t xml:space="preserve">=0.44), hand groups (Left hand performance in Right Hand training groups: M=3.76 </w:t>
      </w:r>
      <w:r w:rsidRPr="00DA10A4">
        <w:rPr>
          <w:rFonts w:asciiTheme="minorBidi" w:hAnsiTheme="minorBidi"/>
          <w:i/>
          <w:iCs/>
          <w:sz w:val="24"/>
          <w:szCs w:val="24"/>
        </w:rPr>
        <w:t>SD</w:t>
      </w:r>
      <w:r w:rsidRPr="00DA10A4">
        <w:rPr>
          <w:rFonts w:asciiTheme="minorBidi" w:hAnsiTheme="minorBidi"/>
          <w:sz w:val="24"/>
          <w:szCs w:val="24"/>
        </w:rPr>
        <w:t xml:space="preserve">=3.38 errors; Right hand performance in Left Hand training groups: </w:t>
      </w:r>
      <w:r w:rsidRPr="00DA10A4">
        <w:rPr>
          <w:rFonts w:asciiTheme="minorBidi" w:hAnsiTheme="minorBidi"/>
          <w:i/>
          <w:iCs/>
          <w:sz w:val="24"/>
          <w:szCs w:val="24"/>
        </w:rPr>
        <w:t>M</w:t>
      </w:r>
      <w:r w:rsidRPr="00DA10A4">
        <w:rPr>
          <w:rFonts w:asciiTheme="minorBidi" w:hAnsiTheme="minorBidi"/>
          <w:sz w:val="24"/>
          <w:szCs w:val="24"/>
        </w:rPr>
        <w:t xml:space="preserve">=4.82 </w:t>
      </w:r>
      <w:r w:rsidRPr="00DA10A4">
        <w:rPr>
          <w:rFonts w:asciiTheme="minorBidi" w:hAnsiTheme="minorBidi"/>
          <w:i/>
          <w:iCs/>
          <w:sz w:val="24"/>
          <w:szCs w:val="24"/>
        </w:rPr>
        <w:t>SD</w:t>
      </w:r>
      <w:r w:rsidRPr="00DA10A4">
        <w:rPr>
          <w:rFonts w:asciiTheme="minorBidi" w:hAnsiTheme="minorBidi"/>
          <w:sz w:val="24"/>
          <w:szCs w:val="24"/>
        </w:rPr>
        <w:t xml:space="preserve">=4.38 errors; </w:t>
      </w:r>
      <w:r w:rsidRPr="00DA10A4">
        <w:rPr>
          <w:rFonts w:asciiTheme="minorBidi" w:hAnsiTheme="minorBidi"/>
          <w:i/>
          <w:iCs/>
          <w:sz w:val="24"/>
          <w:szCs w:val="24"/>
        </w:rPr>
        <w:t>F</w:t>
      </w:r>
      <w:r w:rsidRPr="00DA10A4">
        <w:rPr>
          <w:rFonts w:asciiTheme="minorBidi" w:hAnsiTheme="minorBidi"/>
          <w:sz w:val="24"/>
          <w:szCs w:val="24"/>
        </w:rPr>
        <w:t xml:space="preserve">(1,113)=2.12 </w:t>
      </w:r>
      <w:r w:rsidRPr="00DA10A4">
        <w:rPr>
          <w:rFonts w:asciiTheme="minorBidi" w:hAnsiTheme="minorBidi"/>
          <w:i/>
          <w:iCs/>
          <w:sz w:val="24"/>
          <w:szCs w:val="24"/>
        </w:rPr>
        <w:t>p</w:t>
      </w:r>
      <w:r w:rsidRPr="00DA10A4">
        <w:rPr>
          <w:rFonts w:asciiTheme="minorBidi" w:hAnsiTheme="minorBidi"/>
          <w:sz w:val="24"/>
          <w:szCs w:val="24"/>
        </w:rPr>
        <w:t>=0.15), or an interaction effect between Feedback Laterality and Hand groups (</w:t>
      </w:r>
      <w:r w:rsidRPr="00DA10A4">
        <w:rPr>
          <w:rFonts w:asciiTheme="minorBidi" w:hAnsiTheme="minorBidi"/>
          <w:i/>
          <w:iCs/>
          <w:sz w:val="24"/>
          <w:szCs w:val="24"/>
        </w:rPr>
        <w:t>F</w:t>
      </w:r>
      <w:r w:rsidRPr="00DA10A4">
        <w:rPr>
          <w:rFonts w:asciiTheme="minorBidi" w:hAnsiTheme="minorBidi"/>
          <w:sz w:val="24"/>
          <w:szCs w:val="24"/>
        </w:rPr>
        <w:t xml:space="preserve">(1,113)=0.15 </w:t>
      </w:r>
      <w:r w:rsidRPr="00DA10A4">
        <w:rPr>
          <w:rFonts w:asciiTheme="minorBidi" w:hAnsiTheme="minorBidi"/>
          <w:i/>
          <w:iCs/>
          <w:sz w:val="24"/>
          <w:szCs w:val="24"/>
        </w:rPr>
        <w:t>p</w:t>
      </w:r>
      <w:r w:rsidRPr="00DA10A4">
        <w:rPr>
          <w:rFonts w:asciiTheme="minorBidi" w:hAnsiTheme="minorBidi"/>
          <w:sz w:val="24"/>
          <w:szCs w:val="24"/>
        </w:rPr>
        <w:t>=0.69).</w:t>
      </w:r>
      <w:r w:rsidRPr="00E6739D">
        <w:rPr>
          <w:rFonts w:asciiTheme="minorBidi" w:hAnsiTheme="minorBidi"/>
          <w:sz w:val="24"/>
          <w:szCs w:val="24"/>
        </w:rPr>
        <w:t xml:space="preserve"> </w:t>
      </w:r>
      <w:proofErr w:type="gramStart"/>
      <w:r w:rsidRPr="00C85364">
        <w:rPr>
          <w:rFonts w:asciiTheme="minorBidi" w:hAnsiTheme="minorBidi"/>
          <w:sz w:val="24"/>
          <w:szCs w:val="24"/>
        </w:rPr>
        <w:t>Thus</w:t>
      </w:r>
      <w:proofErr w:type="gramEnd"/>
      <w:r w:rsidRPr="00C85364">
        <w:rPr>
          <w:rFonts w:asciiTheme="minorBidi" w:hAnsiTheme="minorBidi"/>
          <w:sz w:val="24"/>
          <w:szCs w:val="24"/>
        </w:rPr>
        <w:t xml:space="preserve"> before training, there was no inherent difference in performance with the hand that was not </w:t>
      </w:r>
      <w:r>
        <w:rPr>
          <w:rFonts w:asciiTheme="minorBidi" w:hAnsiTheme="minorBidi"/>
          <w:sz w:val="24"/>
          <w:szCs w:val="24"/>
        </w:rPr>
        <w:t xml:space="preserve">to be </w:t>
      </w:r>
      <w:r w:rsidRPr="00C85364">
        <w:rPr>
          <w:rFonts w:asciiTheme="minorBidi" w:hAnsiTheme="minorBidi"/>
          <w:sz w:val="24"/>
          <w:szCs w:val="24"/>
        </w:rPr>
        <w:t>used during subsequent training.</w:t>
      </w:r>
    </w:p>
    <w:p w14:paraId="5D85E3B8" w14:textId="0DA009A1" w:rsidR="00FC0110" w:rsidRDefault="00FC0110" w:rsidP="007A30C5">
      <w:pPr>
        <w:spacing w:line="276" w:lineRule="auto"/>
        <w:rPr>
          <w:rFonts w:asciiTheme="minorBidi" w:hAnsiTheme="minorBidi"/>
          <w:sz w:val="24"/>
          <w:szCs w:val="24"/>
        </w:rPr>
      </w:pPr>
      <w:r>
        <w:rPr>
          <w:rFonts w:asciiTheme="minorBidi" w:hAnsiTheme="minorBidi"/>
          <w:sz w:val="24"/>
          <w:szCs w:val="24"/>
        </w:rPr>
        <w:t xml:space="preserve">Following training, </w:t>
      </w:r>
      <w:r w:rsidRPr="001723E8">
        <w:rPr>
          <w:rFonts w:asciiTheme="minorBidi" w:hAnsiTheme="minorBidi"/>
          <w:sz w:val="24"/>
          <w:szCs w:val="24"/>
        </w:rPr>
        <w:t>we did not find a significant effect of laterality group on inter</w:t>
      </w:r>
      <w:r w:rsidR="00654996">
        <w:rPr>
          <w:rFonts w:asciiTheme="minorBidi" w:hAnsiTheme="minorBidi"/>
          <w:sz w:val="24"/>
          <w:szCs w:val="24"/>
          <w:lang w:val="en-US"/>
        </w:rPr>
        <w:t>-</w:t>
      </w:r>
      <w:r w:rsidRPr="001723E8">
        <w:rPr>
          <w:rFonts w:asciiTheme="minorBidi" w:hAnsiTheme="minorBidi"/>
          <w:sz w:val="24"/>
          <w:szCs w:val="24"/>
        </w:rPr>
        <w:t>manual transfer</w:t>
      </w:r>
      <w:r>
        <w:rPr>
          <w:rFonts w:asciiTheme="minorBidi" w:hAnsiTheme="minorBidi"/>
          <w:sz w:val="24"/>
          <w:szCs w:val="24"/>
        </w:rPr>
        <w:t xml:space="preserve"> </w:t>
      </w:r>
      <w:r w:rsidRPr="0059437D">
        <w:rPr>
          <w:rFonts w:asciiTheme="minorBidi" w:hAnsiTheme="minorBidi"/>
          <w:sz w:val="24"/>
          <w:szCs w:val="24"/>
        </w:rPr>
        <w:t xml:space="preserve">(Ipsilateral Feedback: </w:t>
      </w:r>
      <w:r w:rsidRPr="0059437D">
        <w:rPr>
          <w:rFonts w:asciiTheme="minorBidi" w:hAnsiTheme="minorBidi"/>
          <w:i/>
          <w:iCs/>
          <w:sz w:val="24"/>
          <w:szCs w:val="24"/>
        </w:rPr>
        <w:t>M</w:t>
      </w:r>
      <w:r w:rsidRPr="0059437D">
        <w:rPr>
          <w:rFonts w:asciiTheme="minorBidi" w:hAnsiTheme="minorBidi"/>
          <w:sz w:val="24"/>
          <w:szCs w:val="24"/>
        </w:rPr>
        <w:t xml:space="preserve">=37.63ms </w:t>
      </w:r>
      <w:r w:rsidRPr="0059437D">
        <w:rPr>
          <w:rFonts w:asciiTheme="minorBidi" w:hAnsiTheme="minorBidi"/>
          <w:i/>
          <w:iCs/>
          <w:sz w:val="24"/>
          <w:szCs w:val="24"/>
        </w:rPr>
        <w:t>SD</w:t>
      </w:r>
      <w:r w:rsidRPr="0059437D">
        <w:rPr>
          <w:rFonts w:asciiTheme="minorBidi" w:hAnsiTheme="minorBidi"/>
          <w:sz w:val="24"/>
          <w:szCs w:val="24"/>
        </w:rPr>
        <w:t xml:space="preserve">=19.48ms; Contralateral Feedback: </w:t>
      </w:r>
      <w:r w:rsidRPr="0059437D">
        <w:rPr>
          <w:rFonts w:asciiTheme="minorBidi" w:hAnsiTheme="minorBidi"/>
          <w:i/>
          <w:iCs/>
          <w:sz w:val="24"/>
          <w:szCs w:val="24"/>
        </w:rPr>
        <w:t>M</w:t>
      </w:r>
      <w:r w:rsidRPr="0059437D">
        <w:rPr>
          <w:rFonts w:asciiTheme="minorBidi" w:hAnsiTheme="minorBidi"/>
          <w:sz w:val="24"/>
          <w:szCs w:val="24"/>
        </w:rPr>
        <w:t xml:space="preserve">=34.92ms </w:t>
      </w:r>
      <w:r w:rsidRPr="0059437D">
        <w:rPr>
          <w:rFonts w:asciiTheme="minorBidi" w:hAnsiTheme="minorBidi"/>
          <w:i/>
          <w:iCs/>
          <w:sz w:val="24"/>
          <w:szCs w:val="24"/>
        </w:rPr>
        <w:t>SD</w:t>
      </w:r>
      <w:r w:rsidRPr="0059437D">
        <w:rPr>
          <w:rFonts w:asciiTheme="minorBidi" w:hAnsiTheme="minorBidi"/>
          <w:sz w:val="24"/>
          <w:szCs w:val="24"/>
        </w:rPr>
        <w:t xml:space="preserve">=19.61ms;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=0.58 </w:t>
      </w:r>
      <w:r w:rsidRPr="0059437D">
        <w:rPr>
          <w:rFonts w:asciiTheme="minorBidi" w:hAnsiTheme="minorBidi"/>
          <w:i/>
          <w:iCs/>
          <w:sz w:val="24"/>
          <w:szCs w:val="24"/>
        </w:rPr>
        <w:t>p</w:t>
      </w:r>
      <w:r w:rsidRPr="0059437D">
        <w:rPr>
          <w:rFonts w:asciiTheme="minorBidi" w:hAnsiTheme="minorBidi"/>
          <w:sz w:val="24"/>
          <w:szCs w:val="24"/>
        </w:rPr>
        <w:t>=0.45)</w:t>
      </w:r>
      <w:r w:rsidRPr="001723E8">
        <w:rPr>
          <w:rFonts w:asciiTheme="minorBidi" w:hAnsiTheme="minorBidi"/>
          <w:sz w:val="24"/>
          <w:szCs w:val="24"/>
        </w:rPr>
        <w:t>. Thus</w:t>
      </w:r>
      <w:r w:rsidR="00654996">
        <w:rPr>
          <w:rFonts w:asciiTheme="minorBidi" w:hAnsiTheme="minorBidi"/>
          <w:sz w:val="24"/>
          <w:szCs w:val="24"/>
          <w:lang w:val="en-US"/>
        </w:rPr>
        <w:t>,</w:t>
      </w:r>
      <w:r w:rsidRPr="001723E8">
        <w:rPr>
          <w:rFonts w:asciiTheme="minorBidi" w:hAnsiTheme="minorBidi"/>
          <w:sz w:val="24"/>
          <w:szCs w:val="24"/>
        </w:rPr>
        <w:t xml:space="preserve"> transfer to the untrained hand was </w:t>
      </w:r>
      <w:r w:rsidR="007A30C5">
        <w:rPr>
          <w:rFonts w:asciiTheme="minorBidi" w:hAnsiTheme="minorBidi"/>
          <w:sz w:val="24"/>
          <w:szCs w:val="24"/>
          <w:lang w:val="en-US"/>
        </w:rPr>
        <w:t>not different</w:t>
      </w:r>
      <w:r w:rsidR="007A30C5" w:rsidRPr="001723E8">
        <w:rPr>
          <w:rFonts w:asciiTheme="minorBidi" w:hAnsiTheme="minorBidi"/>
          <w:sz w:val="24"/>
          <w:szCs w:val="24"/>
        </w:rPr>
        <w:t xml:space="preserve"> </w:t>
      </w:r>
      <w:r w:rsidRPr="001723E8">
        <w:rPr>
          <w:rFonts w:asciiTheme="minorBidi" w:hAnsiTheme="minorBidi"/>
          <w:sz w:val="24"/>
          <w:szCs w:val="24"/>
        </w:rPr>
        <w:t xml:space="preserve">following ipsilateral or contralateral training. </w:t>
      </w:r>
      <w:r>
        <w:rPr>
          <w:rFonts w:asciiTheme="minorBidi" w:hAnsiTheme="minorBidi"/>
          <w:sz w:val="24"/>
          <w:szCs w:val="24"/>
        </w:rPr>
        <w:t>W</w:t>
      </w:r>
      <w:r w:rsidRPr="0059437D">
        <w:rPr>
          <w:rFonts w:asciiTheme="minorBidi" w:hAnsiTheme="minorBidi"/>
          <w:sz w:val="24"/>
          <w:szCs w:val="24"/>
        </w:rPr>
        <w:t xml:space="preserve">e </w:t>
      </w:r>
      <w:r>
        <w:rPr>
          <w:rFonts w:asciiTheme="minorBidi" w:hAnsiTheme="minorBidi"/>
          <w:sz w:val="24"/>
          <w:szCs w:val="24"/>
        </w:rPr>
        <w:t xml:space="preserve">also </w:t>
      </w:r>
      <w:r w:rsidRPr="0059437D">
        <w:rPr>
          <w:rFonts w:asciiTheme="minorBidi" w:hAnsiTheme="minorBidi"/>
          <w:sz w:val="24"/>
          <w:szCs w:val="24"/>
        </w:rPr>
        <w:t>did not find a main effect of trained hand group (Right Hand group</w:t>
      </w:r>
      <w:r>
        <w:rPr>
          <w:rFonts w:asciiTheme="minorBidi" w:hAnsiTheme="minorBidi"/>
          <w:sz w:val="24"/>
          <w:szCs w:val="24"/>
        </w:rPr>
        <w:t>s</w:t>
      </w:r>
      <w:r w:rsidRPr="0059437D">
        <w:rPr>
          <w:rFonts w:asciiTheme="minorBidi" w:hAnsiTheme="minorBidi"/>
          <w:sz w:val="24"/>
          <w:szCs w:val="24"/>
        </w:rPr>
        <w:t xml:space="preserve"> (evaluation of left hand</w:t>
      </w:r>
      <w:r>
        <w:rPr>
          <w:rFonts w:asciiTheme="minorBidi" w:hAnsiTheme="minorBidi"/>
          <w:sz w:val="24"/>
          <w:szCs w:val="24"/>
        </w:rPr>
        <w:t xml:space="preserve"> performance</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=37.20ms </w:t>
      </w:r>
      <w:r w:rsidRPr="0059437D">
        <w:rPr>
          <w:rFonts w:asciiTheme="minorBidi" w:hAnsiTheme="minorBidi"/>
          <w:i/>
          <w:iCs/>
          <w:sz w:val="24"/>
          <w:szCs w:val="24"/>
        </w:rPr>
        <w:t>SD</w:t>
      </w:r>
      <w:r w:rsidRPr="0059437D">
        <w:rPr>
          <w:rFonts w:asciiTheme="minorBidi" w:hAnsiTheme="minorBidi"/>
          <w:i/>
          <w:iCs/>
          <w:sz w:val="24"/>
          <w:szCs w:val="24"/>
        </w:rPr>
        <w:softHyphen/>
      </w:r>
      <w:r w:rsidRPr="0059437D">
        <w:rPr>
          <w:rFonts w:asciiTheme="minorBidi" w:hAnsiTheme="minorBidi"/>
          <w:sz w:val="24"/>
          <w:szCs w:val="24"/>
        </w:rPr>
        <w:t>=21.46ms; Left Hand group</w:t>
      </w:r>
      <w:r>
        <w:rPr>
          <w:rFonts w:asciiTheme="minorBidi" w:hAnsiTheme="minorBidi"/>
          <w:sz w:val="24"/>
          <w:szCs w:val="24"/>
        </w:rPr>
        <w:t>s</w:t>
      </w:r>
      <w:r w:rsidRPr="0059437D">
        <w:rPr>
          <w:rFonts w:asciiTheme="minorBidi" w:hAnsiTheme="minorBidi"/>
          <w:sz w:val="24"/>
          <w:szCs w:val="24"/>
        </w:rPr>
        <w:t xml:space="preserve"> (evaluation of right hand</w:t>
      </w:r>
      <w:r>
        <w:rPr>
          <w:rFonts w:asciiTheme="minorBidi" w:hAnsiTheme="minorBidi"/>
          <w:sz w:val="24"/>
          <w:szCs w:val="24"/>
        </w:rPr>
        <w:t xml:space="preserve"> performance</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=35.31ms </w:t>
      </w:r>
      <w:r w:rsidRPr="0059437D">
        <w:rPr>
          <w:rFonts w:asciiTheme="minorBidi" w:hAnsiTheme="minorBidi"/>
          <w:i/>
          <w:iCs/>
          <w:sz w:val="24"/>
          <w:szCs w:val="24"/>
        </w:rPr>
        <w:t>SD</w:t>
      </w:r>
      <w:r w:rsidRPr="0059437D">
        <w:rPr>
          <w:rFonts w:asciiTheme="minorBidi" w:hAnsiTheme="minorBidi"/>
          <w:sz w:val="24"/>
          <w:szCs w:val="24"/>
        </w:rPr>
        <w:t xml:space="preserve">=17.44ms; </w:t>
      </w:r>
      <w:proofErr w:type="gramStart"/>
      <w:r w:rsidRPr="0059437D">
        <w:rPr>
          <w:rFonts w:asciiTheme="minorBidi" w:hAnsiTheme="minorBidi"/>
          <w:i/>
          <w:iCs/>
          <w:sz w:val="24"/>
          <w:szCs w:val="24"/>
        </w:rPr>
        <w:t>F(</w:t>
      </w:r>
      <w:proofErr w:type="gramEnd"/>
      <w:r w:rsidRPr="0059437D">
        <w:rPr>
          <w:rFonts w:asciiTheme="minorBidi" w:hAnsiTheme="minorBidi"/>
          <w:i/>
          <w:iCs/>
          <w:sz w:val="24"/>
          <w:szCs w:val="24"/>
        </w:rPr>
        <w:t>1,113)</w:t>
      </w:r>
      <w:r w:rsidRPr="0059437D">
        <w:rPr>
          <w:rFonts w:asciiTheme="minorBidi" w:hAnsiTheme="minorBidi"/>
          <w:sz w:val="24"/>
          <w:szCs w:val="24"/>
        </w:rPr>
        <w:t xml:space="preserve">=0.24 </w:t>
      </w:r>
      <w:r w:rsidRPr="0059437D">
        <w:rPr>
          <w:rFonts w:asciiTheme="minorBidi" w:hAnsiTheme="minorBidi"/>
          <w:i/>
          <w:iCs/>
          <w:sz w:val="24"/>
          <w:szCs w:val="24"/>
        </w:rPr>
        <w:t>p</w:t>
      </w:r>
      <w:r w:rsidRPr="0059437D">
        <w:rPr>
          <w:rFonts w:asciiTheme="minorBidi" w:hAnsiTheme="minorBidi"/>
          <w:sz w:val="24"/>
          <w:szCs w:val="24"/>
        </w:rPr>
        <w:t>=0.63)</w:t>
      </w:r>
      <w:r w:rsidRPr="001723E8">
        <w:rPr>
          <w:rFonts w:asciiTheme="minorBidi" w:hAnsiTheme="minorBidi"/>
          <w:sz w:val="24"/>
          <w:szCs w:val="24"/>
        </w:rPr>
        <w:t xml:space="preserve"> </w:t>
      </w:r>
      <w:r w:rsidRPr="0059437D">
        <w:rPr>
          <w:rFonts w:asciiTheme="minorBidi" w:hAnsiTheme="minorBidi"/>
          <w:sz w:val="24"/>
          <w:szCs w:val="24"/>
        </w:rPr>
        <w:t>but did find a significant interaction effect between trained hand and feedback laterality on performance with the untrained hand (</w:t>
      </w:r>
      <w:r w:rsidRPr="0059437D">
        <w:rPr>
          <w:rFonts w:asciiTheme="minorBidi" w:hAnsiTheme="minorBidi"/>
          <w:i/>
          <w:iCs/>
          <w:sz w:val="24"/>
          <w:szCs w:val="24"/>
        </w:rPr>
        <w:t>F(1,113)</w:t>
      </w:r>
      <w:r w:rsidRPr="0059437D">
        <w:rPr>
          <w:rFonts w:asciiTheme="minorBidi" w:hAnsiTheme="minorBidi"/>
          <w:sz w:val="24"/>
          <w:szCs w:val="24"/>
        </w:rPr>
        <w:t xml:space="preserve">=4.92 </w:t>
      </w:r>
      <w:r w:rsidRPr="0059437D">
        <w:rPr>
          <w:rFonts w:asciiTheme="minorBidi" w:hAnsiTheme="minorBidi"/>
          <w:i/>
          <w:iCs/>
          <w:sz w:val="24"/>
          <w:szCs w:val="24"/>
        </w:rPr>
        <w:t>p</w:t>
      </w:r>
      <w:r w:rsidRPr="0059437D">
        <w:rPr>
          <w:rFonts w:asciiTheme="minorBidi" w:hAnsiTheme="minorBidi"/>
          <w:sz w:val="24"/>
          <w:szCs w:val="24"/>
        </w:rPr>
        <w:t>=0.03).</w:t>
      </w:r>
      <w:r w:rsidRPr="001723E8">
        <w:rPr>
          <w:rFonts w:asciiTheme="minorBidi" w:hAnsiTheme="minorBidi"/>
          <w:sz w:val="24"/>
          <w:szCs w:val="24"/>
        </w:rPr>
        <w:t xml:space="preserve"> </w:t>
      </w:r>
      <w:r w:rsidRPr="0059437D">
        <w:rPr>
          <w:rFonts w:asciiTheme="minorBidi" w:hAnsiTheme="minorBidi"/>
          <w:sz w:val="24"/>
          <w:szCs w:val="24"/>
        </w:rPr>
        <w:t xml:space="preserve">Similar to the results in the trained hand, post hoc analysis revealed that in the Left Hand training </w:t>
      </w:r>
      <w:r>
        <w:rPr>
          <w:rFonts w:asciiTheme="minorBidi" w:hAnsiTheme="minorBidi"/>
          <w:sz w:val="24"/>
          <w:szCs w:val="24"/>
        </w:rPr>
        <w:t>groups</w:t>
      </w:r>
      <w:r w:rsidRPr="0059437D">
        <w:rPr>
          <w:rFonts w:asciiTheme="minorBidi" w:hAnsiTheme="minorBidi"/>
          <w:sz w:val="24"/>
          <w:szCs w:val="24"/>
        </w:rPr>
        <w:t>, there is a significant difference between feedback conditions</w:t>
      </w:r>
      <w:r>
        <w:rPr>
          <w:rFonts w:asciiTheme="minorBidi" w:hAnsiTheme="minorBidi"/>
          <w:sz w:val="24"/>
          <w:szCs w:val="24"/>
        </w:rPr>
        <w:t xml:space="preserve"> such that transfer to the right hand was better following contralateral training</w:t>
      </w:r>
      <w:r w:rsidRPr="0059437D">
        <w:rPr>
          <w:rFonts w:asciiTheme="minorBidi" w:hAnsiTheme="minorBidi"/>
          <w:sz w:val="24"/>
          <w:szCs w:val="24"/>
        </w:rPr>
        <w:t xml:space="preserve"> (Contralateral Feedback</w:t>
      </w:r>
      <w:r>
        <w:rPr>
          <w:rFonts w:asciiTheme="minorBidi" w:hAnsiTheme="minorBidi"/>
          <w:sz w:val="24"/>
          <w:szCs w:val="24"/>
        </w:rPr>
        <w:t xml:space="preserve"> group</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=30.14ms </w:t>
      </w:r>
      <w:r w:rsidRPr="0059437D">
        <w:rPr>
          <w:rFonts w:asciiTheme="minorBidi" w:hAnsiTheme="minorBidi"/>
          <w:i/>
          <w:iCs/>
          <w:sz w:val="24"/>
          <w:szCs w:val="24"/>
        </w:rPr>
        <w:t>SD</w:t>
      </w:r>
      <w:r w:rsidRPr="0059437D">
        <w:rPr>
          <w:rFonts w:asciiTheme="minorBidi" w:hAnsiTheme="minorBidi"/>
          <w:sz w:val="24"/>
          <w:szCs w:val="24"/>
        </w:rPr>
        <w:t>=14.33ms; Ipsilateral Feedback</w:t>
      </w:r>
      <w:r>
        <w:rPr>
          <w:rFonts w:asciiTheme="minorBidi" w:hAnsiTheme="minorBidi"/>
          <w:sz w:val="24"/>
          <w:szCs w:val="24"/>
        </w:rPr>
        <w:t xml:space="preserve"> group</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=40.85ms </w:t>
      </w:r>
      <w:r w:rsidRPr="0059437D">
        <w:rPr>
          <w:rFonts w:asciiTheme="minorBidi" w:hAnsiTheme="minorBidi"/>
          <w:i/>
          <w:iCs/>
          <w:sz w:val="24"/>
          <w:szCs w:val="24"/>
        </w:rPr>
        <w:t>SD</w:t>
      </w:r>
      <w:r w:rsidRPr="0059437D">
        <w:rPr>
          <w:rFonts w:asciiTheme="minorBidi" w:hAnsiTheme="minorBidi"/>
          <w:sz w:val="24"/>
          <w:szCs w:val="24"/>
        </w:rPr>
        <w:t xml:space="preserve">=18.73ms; Unpaired t-test: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56)</w:t>
      </w:r>
      <w:r w:rsidRPr="0059437D">
        <w:rPr>
          <w:rFonts w:asciiTheme="minorBidi" w:hAnsiTheme="minorBidi"/>
          <w:sz w:val="24"/>
          <w:szCs w:val="24"/>
        </w:rPr>
        <w:t xml:space="preserve">=2.41, </w:t>
      </w:r>
      <w:r w:rsidRPr="0059437D">
        <w:rPr>
          <w:rFonts w:asciiTheme="minorBidi" w:hAnsiTheme="minorBidi"/>
          <w:i/>
          <w:iCs/>
          <w:sz w:val="24"/>
          <w:szCs w:val="24"/>
        </w:rPr>
        <w:t>p=</w:t>
      </w:r>
      <w:r w:rsidRPr="0059437D">
        <w:rPr>
          <w:rFonts w:asciiTheme="minorBidi" w:hAnsiTheme="minorBidi"/>
          <w:sz w:val="24"/>
          <w:szCs w:val="24"/>
        </w:rPr>
        <w:t>0.02)</w:t>
      </w:r>
      <w:r>
        <w:rPr>
          <w:rFonts w:asciiTheme="minorBidi" w:hAnsiTheme="minorBidi"/>
          <w:sz w:val="24"/>
          <w:szCs w:val="24"/>
        </w:rPr>
        <w:t xml:space="preserve">. In the right hand groups </w:t>
      </w:r>
      <w:r w:rsidRPr="0059437D">
        <w:rPr>
          <w:rFonts w:asciiTheme="minorBidi" w:hAnsiTheme="minorBidi"/>
          <w:sz w:val="24"/>
          <w:szCs w:val="24"/>
        </w:rPr>
        <w:t xml:space="preserve">no such difference was found </w:t>
      </w:r>
      <w:r>
        <w:rPr>
          <w:rFonts w:asciiTheme="minorBidi" w:hAnsiTheme="minorBidi"/>
          <w:sz w:val="24"/>
          <w:szCs w:val="24"/>
        </w:rPr>
        <w:t xml:space="preserve">and transfer to the left hand was similar for the contralateral and ipsilateral feedback groups </w:t>
      </w:r>
      <w:r w:rsidRPr="0059437D">
        <w:rPr>
          <w:rFonts w:asciiTheme="minorBidi" w:hAnsiTheme="minorBidi"/>
          <w:sz w:val="24"/>
          <w:szCs w:val="24"/>
        </w:rPr>
        <w:t xml:space="preserve">(Contralateral: </w:t>
      </w:r>
      <w:r w:rsidRPr="0059437D">
        <w:rPr>
          <w:rFonts w:asciiTheme="minorBidi" w:hAnsiTheme="minorBidi"/>
          <w:i/>
          <w:iCs/>
          <w:sz w:val="24"/>
          <w:szCs w:val="24"/>
        </w:rPr>
        <w:t>M</w:t>
      </w:r>
      <w:r w:rsidRPr="0059437D">
        <w:rPr>
          <w:rFonts w:asciiTheme="minorBidi" w:hAnsiTheme="minorBidi"/>
          <w:sz w:val="24"/>
          <w:szCs w:val="24"/>
        </w:rPr>
        <w:t xml:space="preserve">=39.87ms </w:t>
      </w:r>
      <w:r w:rsidRPr="0059437D">
        <w:rPr>
          <w:rFonts w:asciiTheme="minorBidi" w:hAnsiTheme="minorBidi"/>
          <w:i/>
          <w:iCs/>
          <w:sz w:val="24"/>
          <w:szCs w:val="24"/>
        </w:rPr>
        <w:t>SD</w:t>
      </w:r>
      <w:r w:rsidRPr="0059437D">
        <w:rPr>
          <w:rFonts w:asciiTheme="minorBidi" w:hAnsiTheme="minorBidi"/>
          <w:sz w:val="24"/>
          <w:szCs w:val="24"/>
        </w:rPr>
        <w:t xml:space="preserve">=22.85ms; </w:t>
      </w:r>
      <w:r>
        <w:rPr>
          <w:rFonts w:asciiTheme="minorBidi" w:hAnsiTheme="minorBidi"/>
          <w:i/>
          <w:iCs/>
          <w:sz w:val="24"/>
          <w:szCs w:val="24"/>
        </w:rPr>
        <w:t xml:space="preserve">Ipsilateral: </w:t>
      </w:r>
      <w:r w:rsidRPr="0059437D">
        <w:rPr>
          <w:rFonts w:asciiTheme="minorBidi" w:hAnsiTheme="minorBidi"/>
          <w:i/>
          <w:iCs/>
          <w:sz w:val="24"/>
          <w:szCs w:val="24"/>
        </w:rPr>
        <w:t>M</w:t>
      </w:r>
      <w:r w:rsidRPr="0059437D">
        <w:rPr>
          <w:rFonts w:asciiTheme="minorBidi" w:hAnsiTheme="minorBidi"/>
          <w:sz w:val="24"/>
          <w:szCs w:val="24"/>
        </w:rPr>
        <w:t xml:space="preserve">=34.63ms </w:t>
      </w:r>
      <w:r w:rsidRPr="0059437D">
        <w:rPr>
          <w:rFonts w:asciiTheme="minorBidi" w:hAnsiTheme="minorBidi"/>
          <w:i/>
          <w:iCs/>
          <w:sz w:val="24"/>
          <w:szCs w:val="24"/>
        </w:rPr>
        <w:t>SD</w:t>
      </w:r>
      <w:r w:rsidRPr="0059437D">
        <w:rPr>
          <w:rFonts w:asciiTheme="minorBidi" w:hAnsiTheme="minorBidi"/>
          <w:sz w:val="24"/>
          <w:szCs w:val="24"/>
        </w:rPr>
        <w:t xml:space="preserve">=19.68ms; </w:t>
      </w:r>
      <w:proofErr w:type="gramStart"/>
      <w:r w:rsidRPr="0059437D">
        <w:rPr>
          <w:rFonts w:asciiTheme="minorBidi" w:hAnsiTheme="minorBidi"/>
          <w:i/>
          <w:iCs/>
          <w:sz w:val="24"/>
          <w:szCs w:val="24"/>
        </w:rPr>
        <w:t>t(</w:t>
      </w:r>
      <w:proofErr w:type="gramEnd"/>
      <w:r w:rsidRPr="0059437D">
        <w:rPr>
          <w:rFonts w:asciiTheme="minorBidi" w:hAnsiTheme="minorBidi"/>
          <w:i/>
          <w:iCs/>
          <w:sz w:val="24"/>
          <w:szCs w:val="24"/>
        </w:rPr>
        <w:t>57)</w:t>
      </w:r>
      <w:r w:rsidRPr="0059437D">
        <w:rPr>
          <w:rFonts w:asciiTheme="minorBidi" w:hAnsiTheme="minorBidi"/>
          <w:sz w:val="24"/>
          <w:szCs w:val="24"/>
        </w:rPr>
        <w:t xml:space="preserve">=0.83 </w:t>
      </w:r>
      <w:r w:rsidRPr="0059437D">
        <w:rPr>
          <w:rFonts w:asciiTheme="minorBidi" w:hAnsiTheme="minorBidi"/>
          <w:i/>
          <w:iCs/>
          <w:sz w:val="24"/>
          <w:szCs w:val="24"/>
        </w:rPr>
        <w:t>p</w:t>
      </w:r>
      <w:r w:rsidRPr="0059437D">
        <w:rPr>
          <w:rFonts w:asciiTheme="minorBidi" w:hAnsiTheme="minorBidi"/>
          <w:sz w:val="24"/>
          <w:szCs w:val="24"/>
        </w:rPr>
        <w:t xml:space="preserve">= 0.41; see </w:t>
      </w:r>
      <w:r w:rsidR="00DE1156">
        <w:rPr>
          <w:rFonts w:asciiTheme="minorBidi" w:hAnsiTheme="minorBidi"/>
          <w:sz w:val="24"/>
          <w:szCs w:val="24"/>
          <w:lang w:val="en-US"/>
        </w:rPr>
        <w:t>figure</w:t>
      </w:r>
      <w:r w:rsidRPr="0059437D">
        <w:rPr>
          <w:rFonts w:asciiTheme="minorBidi" w:hAnsiTheme="minorBidi"/>
          <w:sz w:val="24"/>
          <w:szCs w:val="24"/>
        </w:rPr>
        <w:t xml:space="preserve"> 3</w:t>
      </w:r>
      <w:r w:rsidR="00DE1156">
        <w:rPr>
          <w:rFonts w:asciiTheme="minorBidi" w:hAnsiTheme="minorBidi"/>
          <w:sz w:val="24"/>
          <w:szCs w:val="24"/>
          <w:lang w:val="en-US"/>
        </w:rPr>
        <w:t>B</w:t>
      </w:r>
      <w:r w:rsidRPr="0059437D">
        <w:rPr>
          <w:rFonts w:asciiTheme="minorBidi" w:hAnsiTheme="minorBidi"/>
          <w:sz w:val="24"/>
          <w:szCs w:val="24"/>
        </w:rPr>
        <w:t>).</w:t>
      </w:r>
      <w:r>
        <w:rPr>
          <w:rFonts w:asciiTheme="minorBidi" w:hAnsiTheme="minorBidi"/>
          <w:sz w:val="24"/>
          <w:szCs w:val="24"/>
        </w:rPr>
        <w:t xml:space="preserve"> With respect to errors, w</w:t>
      </w:r>
      <w:r w:rsidRPr="0059437D">
        <w:rPr>
          <w:rFonts w:asciiTheme="minorBidi" w:hAnsiTheme="minorBidi"/>
          <w:sz w:val="24"/>
          <w:szCs w:val="24"/>
        </w:rPr>
        <w:t xml:space="preserve">e </w:t>
      </w:r>
      <w:r>
        <w:rPr>
          <w:rFonts w:asciiTheme="minorBidi" w:hAnsiTheme="minorBidi"/>
          <w:sz w:val="24"/>
          <w:szCs w:val="24"/>
        </w:rPr>
        <w:t xml:space="preserve">found </w:t>
      </w:r>
      <w:r w:rsidRPr="0059437D">
        <w:rPr>
          <w:rFonts w:asciiTheme="minorBidi" w:hAnsiTheme="minorBidi"/>
          <w:sz w:val="24"/>
          <w:szCs w:val="24"/>
        </w:rPr>
        <w:t xml:space="preserve">a main effect of feedback laterality conditions, such that the groups trained with </w:t>
      </w:r>
      <w:r w:rsidRPr="0059437D">
        <w:rPr>
          <w:rFonts w:asciiTheme="minorBidi" w:hAnsiTheme="minorBidi"/>
          <w:sz w:val="24"/>
          <w:szCs w:val="24"/>
        </w:rPr>
        <w:lastRenderedPageBreak/>
        <w:t>Ipsilateral feedback (</w:t>
      </w:r>
      <w:r w:rsidRPr="0059437D">
        <w:rPr>
          <w:rFonts w:asciiTheme="minorBidi" w:hAnsiTheme="minorBidi"/>
          <w:i/>
          <w:iCs/>
          <w:sz w:val="24"/>
          <w:szCs w:val="24"/>
        </w:rPr>
        <w:t>M</w:t>
      </w:r>
      <w:r w:rsidRPr="0059437D">
        <w:rPr>
          <w:rFonts w:asciiTheme="minorBidi" w:hAnsiTheme="minorBidi"/>
          <w:sz w:val="24"/>
          <w:szCs w:val="24"/>
        </w:rPr>
        <w:t xml:space="preserve">=1.56 </w:t>
      </w:r>
      <w:r w:rsidRPr="0059437D">
        <w:rPr>
          <w:rFonts w:asciiTheme="minorBidi" w:hAnsiTheme="minorBidi"/>
          <w:i/>
          <w:iCs/>
          <w:sz w:val="24"/>
          <w:szCs w:val="24"/>
        </w:rPr>
        <w:t>SD</w:t>
      </w:r>
      <w:r w:rsidRPr="0059437D">
        <w:rPr>
          <w:rFonts w:asciiTheme="minorBidi" w:hAnsiTheme="minorBidi"/>
          <w:sz w:val="24"/>
          <w:szCs w:val="24"/>
        </w:rPr>
        <w:t xml:space="preserve">=1.88 errors) </w:t>
      </w:r>
      <w:r>
        <w:rPr>
          <w:rFonts w:asciiTheme="minorBidi" w:hAnsiTheme="minorBidi"/>
          <w:sz w:val="24"/>
          <w:szCs w:val="24"/>
        </w:rPr>
        <w:t>committed</w:t>
      </w:r>
      <w:r w:rsidRPr="0059437D">
        <w:rPr>
          <w:rFonts w:asciiTheme="minorBidi" w:hAnsiTheme="minorBidi"/>
          <w:sz w:val="24"/>
          <w:szCs w:val="24"/>
        </w:rPr>
        <w:t xml:space="preserve"> more errors in the untrained hand than the groups trained with Contralateral Feedback (</w:t>
      </w:r>
      <w:r w:rsidRPr="0059437D">
        <w:rPr>
          <w:rFonts w:asciiTheme="minorBidi" w:hAnsiTheme="minorBidi"/>
          <w:i/>
          <w:iCs/>
          <w:sz w:val="24"/>
          <w:szCs w:val="24"/>
        </w:rPr>
        <w:t>M</w:t>
      </w:r>
      <w:r w:rsidRPr="0059437D">
        <w:rPr>
          <w:rFonts w:asciiTheme="minorBidi" w:hAnsiTheme="minorBidi"/>
          <w:sz w:val="24"/>
          <w:szCs w:val="24"/>
        </w:rPr>
        <w:t xml:space="preserve">=0.97 </w:t>
      </w:r>
      <w:r w:rsidRPr="0059437D">
        <w:rPr>
          <w:rFonts w:asciiTheme="minorBidi" w:hAnsiTheme="minorBidi"/>
          <w:i/>
          <w:iCs/>
          <w:sz w:val="24"/>
          <w:szCs w:val="24"/>
        </w:rPr>
        <w:t>SD</w:t>
      </w:r>
      <w:r w:rsidRPr="0059437D">
        <w:rPr>
          <w:rFonts w:asciiTheme="minorBidi" w:hAnsiTheme="minorBidi"/>
          <w:sz w:val="24"/>
          <w:szCs w:val="24"/>
        </w:rPr>
        <w:t xml:space="preserve">=1.10 errors; </w:t>
      </w:r>
      <w:proofErr w:type="gramStart"/>
      <w:r w:rsidRPr="0059437D">
        <w:rPr>
          <w:rFonts w:asciiTheme="minorBidi" w:hAnsiTheme="minorBidi"/>
          <w:i/>
          <w:iCs/>
          <w:sz w:val="24"/>
          <w:szCs w:val="24"/>
        </w:rPr>
        <w:t>F</w:t>
      </w:r>
      <w:r w:rsidRPr="0059437D">
        <w:rPr>
          <w:rFonts w:asciiTheme="minorBidi" w:hAnsiTheme="minorBidi"/>
          <w:sz w:val="24"/>
          <w:szCs w:val="24"/>
        </w:rPr>
        <w:t>(</w:t>
      </w:r>
      <w:proofErr w:type="gramEnd"/>
      <w:r w:rsidRPr="0059437D">
        <w:rPr>
          <w:rFonts w:asciiTheme="minorBidi" w:hAnsiTheme="minorBidi"/>
          <w:sz w:val="24"/>
          <w:szCs w:val="24"/>
        </w:rPr>
        <w:t xml:space="preserve">1,113)=4.19 </w:t>
      </w:r>
      <w:r w:rsidRPr="0059437D">
        <w:rPr>
          <w:rFonts w:asciiTheme="minorBidi" w:hAnsiTheme="minorBidi"/>
          <w:i/>
          <w:iCs/>
          <w:sz w:val="24"/>
          <w:szCs w:val="24"/>
        </w:rPr>
        <w:t>p</w:t>
      </w:r>
      <w:r w:rsidRPr="0059437D">
        <w:rPr>
          <w:rFonts w:asciiTheme="minorBidi" w:hAnsiTheme="minorBidi"/>
          <w:sz w:val="24"/>
          <w:szCs w:val="24"/>
        </w:rPr>
        <w:t>=0.04).</w:t>
      </w:r>
      <w:r>
        <w:rPr>
          <w:rFonts w:asciiTheme="minorBidi" w:hAnsiTheme="minorBidi"/>
          <w:sz w:val="24"/>
          <w:szCs w:val="24"/>
        </w:rPr>
        <w:t xml:space="preserve"> W</w:t>
      </w:r>
      <w:r w:rsidRPr="0059437D">
        <w:rPr>
          <w:rFonts w:asciiTheme="minorBidi" w:hAnsiTheme="minorBidi"/>
          <w:sz w:val="24"/>
          <w:szCs w:val="24"/>
        </w:rPr>
        <w:t xml:space="preserve">e did not find a difference in the number of errors between hand </w:t>
      </w:r>
      <w:r>
        <w:rPr>
          <w:rFonts w:asciiTheme="minorBidi" w:hAnsiTheme="minorBidi"/>
          <w:sz w:val="24"/>
          <w:szCs w:val="24"/>
        </w:rPr>
        <w:t xml:space="preserve">groups </w:t>
      </w:r>
      <w:r w:rsidRPr="0059437D">
        <w:rPr>
          <w:rFonts w:asciiTheme="minorBidi" w:hAnsiTheme="minorBidi"/>
          <w:sz w:val="24"/>
          <w:szCs w:val="24"/>
        </w:rPr>
        <w:t>(</w:t>
      </w:r>
      <w:r>
        <w:rPr>
          <w:rFonts w:asciiTheme="minorBidi" w:hAnsiTheme="minorBidi"/>
          <w:sz w:val="24"/>
          <w:szCs w:val="24"/>
        </w:rPr>
        <w:t xml:space="preserve">Left hand errors in </w:t>
      </w:r>
      <w:r w:rsidRPr="0059437D">
        <w:rPr>
          <w:rFonts w:asciiTheme="minorBidi" w:hAnsiTheme="minorBidi"/>
          <w:sz w:val="24"/>
          <w:szCs w:val="24"/>
        </w:rPr>
        <w:t xml:space="preserve">Right Hand </w:t>
      </w:r>
      <w:r>
        <w:rPr>
          <w:rFonts w:asciiTheme="minorBidi" w:hAnsiTheme="minorBidi"/>
          <w:sz w:val="24"/>
          <w:szCs w:val="24"/>
        </w:rPr>
        <w:t>training group</w:t>
      </w:r>
      <w:r w:rsidRPr="0059437D">
        <w:rPr>
          <w:rFonts w:asciiTheme="minorBidi" w:hAnsiTheme="minorBidi"/>
          <w:sz w:val="24"/>
          <w:szCs w:val="24"/>
        </w:rPr>
        <w:t xml:space="preserve">: M=1.20 </w:t>
      </w:r>
      <w:r w:rsidRPr="0059437D">
        <w:rPr>
          <w:rFonts w:asciiTheme="minorBidi" w:hAnsiTheme="minorBidi"/>
          <w:i/>
          <w:iCs/>
          <w:sz w:val="24"/>
          <w:szCs w:val="24"/>
        </w:rPr>
        <w:t>SD</w:t>
      </w:r>
      <w:r w:rsidRPr="0059437D">
        <w:rPr>
          <w:rFonts w:asciiTheme="minorBidi" w:hAnsiTheme="minorBidi"/>
          <w:sz w:val="24"/>
          <w:szCs w:val="24"/>
        </w:rPr>
        <w:t xml:space="preserve">=1.44 errors; </w:t>
      </w:r>
      <w:r>
        <w:rPr>
          <w:rFonts w:asciiTheme="minorBidi" w:hAnsiTheme="minorBidi"/>
          <w:sz w:val="24"/>
          <w:szCs w:val="24"/>
        </w:rPr>
        <w:t xml:space="preserve">Right hand errors in </w:t>
      </w:r>
      <w:r w:rsidRPr="0059437D">
        <w:rPr>
          <w:rFonts w:asciiTheme="minorBidi" w:hAnsiTheme="minorBidi"/>
          <w:sz w:val="24"/>
          <w:szCs w:val="24"/>
        </w:rPr>
        <w:t xml:space="preserve">Left Hand </w:t>
      </w:r>
      <w:r>
        <w:rPr>
          <w:rFonts w:asciiTheme="minorBidi" w:hAnsiTheme="minorBidi"/>
          <w:sz w:val="24"/>
          <w:szCs w:val="24"/>
        </w:rPr>
        <w:t>training group</w:t>
      </w:r>
      <w:r w:rsidRPr="0059437D">
        <w:rPr>
          <w:rFonts w:asciiTheme="minorBidi" w:hAnsiTheme="minorBidi"/>
          <w:sz w:val="24"/>
          <w:szCs w:val="24"/>
        </w:rPr>
        <w:t xml:space="preserve">: </w:t>
      </w:r>
      <w:r w:rsidRPr="0059437D">
        <w:rPr>
          <w:rFonts w:asciiTheme="minorBidi" w:hAnsiTheme="minorBidi"/>
          <w:i/>
          <w:iCs/>
          <w:sz w:val="24"/>
          <w:szCs w:val="24"/>
        </w:rPr>
        <w:t>M</w:t>
      </w:r>
      <w:r w:rsidRPr="0059437D">
        <w:rPr>
          <w:rFonts w:asciiTheme="minorBidi" w:hAnsiTheme="minorBidi"/>
          <w:sz w:val="24"/>
          <w:szCs w:val="24"/>
        </w:rPr>
        <w:t xml:space="preserve">=1.33 </w:t>
      </w:r>
      <w:r w:rsidRPr="0059437D">
        <w:rPr>
          <w:rFonts w:asciiTheme="minorBidi" w:hAnsiTheme="minorBidi"/>
          <w:i/>
          <w:iCs/>
          <w:sz w:val="24"/>
          <w:szCs w:val="24"/>
        </w:rPr>
        <w:t>SD</w:t>
      </w:r>
      <w:r w:rsidRPr="0059437D">
        <w:rPr>
          <w:rFonts w:asciiTheme="minorBidi" w:hAnsiTheme="minorBidi"/>
          <w:sz w:val="24"/>
          <w:szCs w:val="24"/>
        </w:rPr>
        <w:t xml:space="preserve">=1.68 errors; </w:t>
      </w:r>
      <w:proofErr w:type="gramStart"/>
      <w:r w:rsidRPr="0059437D">
        <w:rPr>
          <w:rFonts w:asciiTheme="minorBidi" w:hAnsiTheme="minorBidi"/>
          <w:i/>
          <w:iCs/>
          <w:sz w:val="24"/>
          <w:szCs w:val="24"/>
        </w:rPr>
        <w:t>F</w:t>
      </w:r>
      <w:r w:rsidRPr="0059437D">
        <w:rPr>
          <w:rFonts w:asciiTheme="minorBidi" w:hAnsiTheme="minorBidi"/>
          <w:sz w:val="24"/>
          <w:szCs w:val="24"/>
        </w:rPr>
        <w:t>(</w:t>
      </w:r>
      <w:proofErr w:type="gramEnd"/>
      <w:r w:rsidRPr="0059437D">
        <w:rPr>
          <w:rFonts w:asciiTheme="minorBidi" w:hAnsiTheme="minorBidi"/>
          <w:sz w:val="24"/>
          <w:szCs w:val="24"/>
        </w:rPr>
        <w:t xml:space="preserve">1,113)=0.24 </w:t>
      </w:r>
      <w:r w:rsidRPr="0059437D">
        <w:rPr>
          <w:rFonts w:asciiTheme="minorBidi" w:hAnsiTheme="minorBidi"/>
          <w:i/>
          <w:iCs/>
          <w:sz w:val="24"/>
          <w:szCs w:val="24"/>
        </w:rPr>
        <w:t>p</w:t>
      </w:r>
      <w:r w:rsidRPr="0059437D">
        <w:rPr>
          <w:rFonts w:asciiTheme="minorBidi" w:hAnsiTheme="minorBidi"/>
          <w:sz w:val="24"/>
          <w:szCs w:val="24"/>
        </w:rPr>
        <w:t xml:space="preserve">=0.63) or an interaction effect between feedback laterality </w:t>
      </w:r>
      <w:r>
        <w:rPr>
          <w:rFonts w:asciiTheme="minorBidi" w:hAnsiTheme="minorBidi"/>
          <w:sz w:val="24"/>
          <w:szCs w:val="24"/>
        </w:rPr>
        <w:t xml:space="preserve">and </w:t>
      </w:r>
      <w:r w:rsidRPr="0059437D">
        <w:rPr>
          <w:rFonts w:asciiTheme="minorBidi" w:hAnsiTheme="minorBidi"/>
          <w:sz w:val="24"/>
          <w:szCs w:val="24"/>
        </w:rPr>
        <w:t>trained hand (</w:t>
      </w:r>
      <w:r w:rsidRPr="0059437D">
        <w:rPr>
          <w:rFonts w:asciiTheme="minorBidi" w:hAnsiTheme="minorBidi"/>
          <w:i/>
          <w:iCs/>
          <w:sz w:val="24"/>
          <w:szCs w:val="24"/>
        </w:rPr>
        <w:t>F</w:t>
      </w:r>
      <w:r w:rsidRPr="0059437D">
        <w:rPr>
          <w:rFonts w:asciiTheme="minorBidi" w:hAnsiTheme="minorBidi"/>
          <w:sz w:val="24"/>
          <w:szCs w:val="24"/>
        </w:rPr>
        <w:t xml:space="preserve">(1,113)=0.44 </w:t>
      </w:r>
      <w:r w:rsidRPr="0059437D">
        <w:rPr>
          <w:rFonts w:asciiTheme="minorBidi" w:hAnsiTheme="minorBidi"/>
          <w:i/>
          <w:iCs/>
          <w:sz w:val="24"/>
          <w:szCs w:val="24"/>
        </w:rPr>
        <w:t>p</w:t>
      </w:r>
      <w:r w:rsidRPr="0059437D">
        <w:rPr>
          <w:rFonts w:asciiTheme="minorBidi" w:hAnsiTheme="minorBidi"/>
          <w:sz w:val="24"/>
          <w:szCs w:val="24"/>
        </w:rPr>
        <w:t xml:space="preserve">= 0.51). </w:t>
      </w:r>
      <w:r>
        <w:rPr>
          <w:rFonts w:asciiTheme="minorBidi" w:hAnsiTheme="minorBidi"/>
          <w:sz w:val="24"/>
          <w:szCs w:val="24"/>
        </w:rPr>
        <w:t xml:space="preserve">Taken together, in terms of temporal accuracy, left hand training with contra (vs. </w:t>
      </w:r>
      <w:proofErr w:type="spellStart"/>
      <w:r>
        <w:rPr>
          <w:rFonts w:asciiTheme="minorBidi" w:hAnsiTheme="minorBidi"/>
          <w:sz w:val="24"/>
          <w:szCs w:val="24"/>
        </w:rPr>
        <w:t>ipsi</w:t>
      </w:r>
      <w:proofErr w:type="spellEnd"/>
      <w:r>
        <w:rPr>
          <w:rFonts w:asciiTheme="minorBidi" w:hAnsiTheme="minorBidi"/>
          <w:sz w:val="24"/>
          <w:szCs w:val="24"/>
        </w:rPr>
        <w:t xml:space="preserve">) lateral auditory feedback results in better transfer to the right hand, and training with ipsilateral auditory feedback (irrespective of hand) results in more errors in the untrained hand. </w:t>
      </w:r>
    </w:p>
    <w:p w14:paraId="747E00AD" w14:textId="77777777" w:rsidR="00FC0110" w:rsidRPr="0082266F" w:rsidRDefault="00FC0110" w:rsidP="00FC0110">
      <w:pPr>
        <w:spacing w:line="276" w:lineRule="auto"/>
        <w:rPr>
          <w:rFonts w:asciiTheme="minorBidi" w:hAnsiTheme="minorBidi"/>
          <w:sz w:val="24"/>
          <w:szCs w:val="24"/>
        </w:rPr>
      </w:pPr>
    </w:p>
    <w:p w14:paraId="3AD53A85" w14:textId="30B08125" w:rsidR="00E66931" w:rsidRDefault="0084627D" w:rsidP="0084627D">
      <w:pPr>
        <w:ind w:firstLine="720"/>
        <w:jc w:val="center"/>
        <w:rPr>
          <w:rFonts w:asciiTheme="minorBidi" w:hAnsiTheme="minorBidi" w:hint="cs"/>
          <w:sz w:val="24"/>
          <w:szCs w:val="24"/>
          <w:rtl/>
        </w:rPr>
      </w:pPr>
      <w:r>
        <w:rPr>
          <w:rFonts w:asciiTheme="minorBidi" w:hAnsiTheme="minorBidi" w:hint="cs"/>
          <w:noProof/>
          <w:sz w:val="24"/>
          <w:szCs w:val="24"/>
          <w:rtl/>
          <w:lang w:val="he-IL"/>
        </w:rPr>
        <w:drawing>
          <wp:inline distT="0" distB="0" distL="0" distR="0" wp14:anchorId="7E5746D9" wp14:editId="7C4869C2">
            <wp:extent cx="5731510" cy="4915535"/>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915535"/>
                    </a:xfrm>
                    <a:prstGeom prst="rect">
                      <a:avLst/>
                    </a:prstGeom>
                  </pic:spPr>
                </pic:pic>
              </a:graphicData>
            </a:graphic>
          </wp:inline>
        </w:drawing>
      </w:r>
    </w:p>
    <w:p w14:paraId="23423ADD" w14:textId="227E38A9" w:rsidR="0084627D" w:rsidRDefault="00FC0110" w:rsidP="00DF7685">
      <w:pPr>
        <w:ind w:firstLine="720"/>
        <w:rPr>
          <w:rFonts w:asciiTheme="minorBidi" w:hAnsiTheme="minorBidi"/>
          <w:sz w:val="24"/>
          <w:szCs w:val="24"/>
          <w:rtl/>
          <w:lang w:val="en-US"/>
        </w:rPr>
      </w:pPr>
      <w:r w:rsidRPr="00975145">
        <w:rPr>
          <w:rFonts w:asciiTheme="minorBidi" w:hAnsiTheme="minorBidi"/>
          <w:sz w:val="24"/>
          <w:szCs w:val="24"/>
          <w:lang w:val="en-US"/>
        </w:rPr>
        <w:t>Figure 3:</w:t>
      </w:r>
      <w:r w:rsidR="00D53EB4" w:rsidRPr="001D7D9E">
        <w:rPr>
          <w:rFonts w:asciiTheme="minorBidi" w:hAnsiTheme="minorBidi"/>
          <w:sz w:val="24"/>
          <w:szCs w:val="24"/>
          <w:lang w:val="en-US"/>
        </w:rPr>
        <w:t xml:space="preserve"> </w:t>
      </w:r>
      <w:r w:rsidR="001D7D9E">
        <w:rPr>
          <w:rFonts w:asciiTheme="minorBidi" w:hAnsiTheme="minorBidi"/>
          <w:sz w:val="24"/>
          <w:szCs w:val="24"/>
          <w:lang w:val="en-US"/>
        </w:rPr>
        <w:t>P</w:t>
      </w:r>
      <w:r w:rsidR="00D53EB4" w:rsidRPr="001D7D9E">
        <w:rPr>
          <w:rFonts w:asciiTheme="minorBidi" w:hAnsiTheme="minorBidi"/>
          <w:sz w:val="24"/>
          <w:szCs w:val="24"/>
          <w:lang w:val="en-US"/>
        </w:rPr>
        <w:t>erformance results in the evaluation phases (generalization).</w:t>
      </w:r>
      <w:r w:rsidR="00AB5122" w:rsidRPr="001D7D9E">
        <w:rPr>
          <w:rFonts w:asciiTheme="minorBidi" w:hAnsiTheme="minorBidi"/>
          <w:sz w:val="24"/>
          <w:szCs w:val="24"/>
          <w:lang w:val="en-US"/>
        </w:rPr>
        <w:t xml:space="preserve"> </w:t>
      </w:r>
    </w:p>
    <w:p w14:paraId="61E22A8F" w14:textId="2C7C1E58" w:rsidR="0084627D" w:rsidRDefault="0084627D" w:rsidP="0084627D">
      <w:pPr>
        <w:rPr>
          <w:rFonts w:asciiTheme="minorBidi" w:hAnsiTheme="minorBidi"/>
          <w:sz w:val="24"/>
          <w:szCs w:val="24"/>
          <w:rtl/>
          <w:lang w:val="en-US"/>
        </w:rPr>
      </w:pPr>
      <w:r>
        <w:rPr>
          <w:rFonts w:asciiTheme="minorBidi" w:hAnsiTheme="minorBidi" w:hint="cs"/>
          <w:sz w:val="24"/>
          <w:szCs w:val="24"/>
          <w:lang w:val="en-US"/>
        </w:rPr>
        <w:t>A</w:t>
      </w:r>
      <w:r w:rsidR="00AB5122" w:rsidRPr="001D7D9E">
        <w:rPr>
          <w:rFonts w:asciiTheme="minorBidi" w:hAnsiTheme="minorBidi"/>
          <w:sz w:val="24"/>
          <w:szCs w:val="24"/>
          <w:lang w:val="en-US"/>
        </w:rPr>
        <w:t xml:space="preserve"> – performance with the trained hand before the first training session (left) and after the second training session (Right). After the second training session, we see a significant advantage of the contralateral over ipsilateral feedback in the Left-Hand </w:t>
      </w:r>
      <w:r w:rsidR="009656B7">
        <w:rPr>
          <w:rFonts w:asciiTheme="minorBidi" w:hAnsiTheme="minorBidi"/>
          <w:sz w:val="24"/>
          <w:szCs w:val="24"/>
          <w:lang w:val="en-US"/>
        </w:rPr>
        <w:t xml:space="preserve">training </w:t>
      </w:r>
      <w:r w:rsidR="00AB5122" w:rsidRPr="001D7D9E">
        <w:rPr>
          <w:rFonts w:asciiTheme="minorBidi" w:hAnsiTheme="minorBidi"/>
          <w:sz w:val="24"/>
          <w:szCs w:val="24"/>
          <w:lang w:val="en-US"/>
        </w:rPr>
        <w:t>group</w:t>
      </w:r>
      <w:r w:rsidR="009656B7">
        <w:rPr>
          <w:rFonts w:asciiTheme="minorBidi" w:hAnsiTheme="minorBidi"/>
          <w:sz w:val="24"/>
          <w:szCs w:val="24"/>
          <w:lang w:val="en-US"/>
        </w:rPr>
        <w:t>s</w:t>
      </w:r>
      <w:r w:rsidR="00AB5122" w:rsidRPr="001D7D9E">
        <w:rPr>
          <w:rFonts w:asciiTheme="minorBidi" w:hAnsiTheme="minorBidi"/>
          <w:sz w:val="24"/>
          <w:szCs w:val="24"/>
          <w:lang w:val="en-US"/>
        </w:rPr>
        <w:t xml:space="preserve">. During the first evaluation, we see no differences between </w:t>
      </w:r>
      <w:commentRangeStart w:id="8"/>
      <w:commentRangeStart w:id="9"/>
      <w:r w:rsidR="00AB5122" w:rsidRPr="001D7D9E">
        <w:rPr>
          <w:rFonts w:asciiTheme="minorBidi" w:hAnsiTheme="minorBidi"/>
          <w:sz w:val="24"/>
          <w:szCs w:val="24"/>
          <w:lang w:val="en-US"/>
        </w:rPr>
        <w:t>groups</w:t>
      </w:r>
      <w:commentRangeEnd w:id="8"/>
      <w:r w:rsidR="007A30C5">
        <w:rPr>
          <w:rStyle w:val="CommentReference"/>
        </w:rPr>
        <w:commentReference w:id="8"/>
      </w:r>
      <w:commentRangeEnd w:id="9"/>
      <w:r w:rsidR="00654996">
        <w:rPr>
          <w:rStyle w:val="CommentReference"/>
        </w:rPr>
        <w:commentReference w:id="9"/>
      </w:r>
      <w:r w:rsidR="00AB5122" w:rsidRPr="001D7D9E">
        <w:rPr>
          <w:rFonts w:asciiTheme="minorBidi" w:hAnsiTheme="minorBidi"/>
          <w:sz w:val="24"/>
          <w:szCs w:val="24"/>
          <w:lang w:val="en-US"/>
        </w:rPr>
        <w:t xml:space="preserve">. </w:t>
      </w:r>
    </w:p>
    <w:p w14:paraId="420D7C65" w14:textId="30A4E83E" w:rsidR="0084627D" w:rsidRPr="00DF7685" w:rsidRDefault="0084627D" w:rsidP="0084627D">
      <w:pPr>
        <w:pStyle w:val="CommentText"/>
        <w:rPr>
          <w:rtl/>
          <w:lang w:val="en-US"/>
        </w:rPr>
      </w:pPr>
      <w:r>
        <w:rPr>
          <w:rFonts w:asciiTheme="minorBidi" w:hAnsiTheme="minorBidi" w:hint="cs"/>
          <w:sz w:val="24"/>
          <w:szCs w:val="24"/>
          <w:lang w:val="en-US"/>
        </w:rPr>
        <w:lastRenderedPageBreak/>
        <w:t>B</w:t>
      </w:r>
      <w:r w:rsidR="00AB5122" w:rsidRPr="001D7D9E">
        <w:rPr>
          <w:rFonts w:asciiTheme="minorBidi" w:hAnsiTheme="minorBidi"/>
          <w:sz w:val="24"/>
          <w:szCs w:val="24"/>
          <w:lang w:val="en-US"/>
        </w:rPr>
        <w:t xml:space="preserve"> – performance with the untrained hand</w:t>
      </w:r>
      <w:r>
        <w:rPr>
          <w:rFonts w:asciiTheme="minorBidi" w:hAnsiTheme="minorBidi"/>
          <w:sz w:val="24"/>
          <w:szCs w:val="24"/>
          <w:lang w:val="en-US"/>
        </w:rPr>
        <w:t xml:space="preserve"> (transfer)</w:t>
      </w:r>
      <w:r w:rsidR="00AB5122" w:rsidRPr="001D7D9E">
        <w:rPr>
          <w:rFonts w:asciiTheme="minorBidi" w:hAnsiTheme="minorBidi"/>
          <w:sz w:val="24"/>
          <w:szCs w:val="24"/>
          <w:lang w:val="en-US"/>
        </w:rPr>
        <w:t xml:space="preserve">. </w:t>
      </w:r>
      <w:proofErr w:type="gramStart"/>
      <w:r w:rsidR="00AB5122" w:rsidRPr="001D7D9E">
        <w:rPr>
          <w:rFonts w:asciiTheme="minorBidi" w:hAnsiTheme="minorBidi"/>
          <w:sz w:val="24"/>
          <w:szCs w:val="24"/>
          <w:lang w:val="en-US"/>
        </w:rPr>
        <w:t>Similar to</w:t>
      </w:r>
      <w:proofErr w:type="gramEnd"/>
      <w:r w:rsidR="00AB5122" w:rsidRPr="001D7D9E">
        <w:rPr>
          <w:rFonts w:asciiTheme="minorBidi" w:hAnsiTheme="minorBidi"/>
          <w:sz w:val="24"/>
          <w:szCs w:val="24"/>
          <w:lang w:val="en-US"/>
        </w:rPr>
        <w:t xml:space="preserve"> the trained hand results, </w:t>
      </w:r>
      <w:r>
        <w:rPr>
          <w:rFonts w:asciiTheme="minorBidi" w:hAnsiTheme="minorBidi"/>
          <w:sz w:val="24"/>
          <w:szCs w:val="24"/>
          <w:lang w:val="en-US"/>
        </w:rPr>
        <w:t>w</w:t>
      </w:r>
      <w:r w:rsidRPr="0084627D">
        <w:rPr>
          <w:rFonts w:asciiTheme="minorBidi" w:hAnsiTheme="minorBidi"/>
          <w:sz w:val="24"/>
          <w:szCs w:val="24"/>
          <w:lang w:val="en-US"/>
        </w:rPr>
        <w:t>e see that between the left</w:t>
      </w:r>
      <w:r>
        <w:rPr>
          <w:rFonts w:asciiTheme="minorBidi" w:hAnsiTheme="minorBidi"/>
          <w:sz w:val="24"/>
          <w:szCs w:val="24"/>
          <w:lang w:val="en-US"/>
        </w:rPr>
        <w:t>-</w:t>
      </w:r>
      <w:r w:rsidRPr="0084627D">
        <w:rPr>
          <w:rFonts w:asciiTheme="minorBidi" w:hAnsiTheme="minorBidi"/>
          <w:sz w:val="24"/>
          <w:szCs w:val="24"/>
          <w:lang w:val="en-US"/>
        </w:rPr>
        <w:t xml:space="preserve"> hand training groups, the group that trained with contralateral feedback had better right-hand performance relative to the left</w:t>
      </w:r>
      <w:r>
        <w:rPr>
          <w:rFonts w:asciiTheme="minorBidi" w:hAnsiTheme="minorBidi"/>
          <w:sz w:val="24"/>
          <w:szCs w:val="24"/>
          <w:lang w:val="en-US"/>
        </w:rPr>
        <w:t>-</w:t>
      </w:r>
      <w:r w:rsidRPr="0084627D">
        <w:rPr>
          <w:rFonts w:asciiTheme="minorBidi" w:hAnsiTheme="minorBidi"/>
          <w:sz w:val="24"/>
          <w:szCs w:val="24"/>
          <w:lang w:val="en-US"/>
        </w:rPr>
        <w:t xml:space="preserve"> hand group that trained with ipsilateral feedback. No such difference was found between the right-hand training groups.</w:t>
      </w:r>
    </w:p>
    <w:p w14:paraId="0EB01BAD" w14:textId="77777777" w:rsidR="0084627D" w:rsidRDefault="0084627D" w:rsidP="00E66931">
      <w:pPr>
        <w:spacing w:line="276" w:lineRule="auto"/>
        <w:jc w:val="both"/>
        <w:rPr>
          <w:rFonts w:asciiTheme="minorBidi" w:hAnsiTheme="minorBidi"/>
          <w:sz w:val="24"/>
          <w:szCs w:val="24"/>
          <w:lang w:val="en-US"/>
        </w:rPr>
      </w:pPr>
    </w:p>
    <w:p w14:paraId="47069036" w14:textId="77777777" w:rsidR="0084627D" w:rsidRDefault="0084627D" w:rsidP="00E66931">
      <w:pPr>
        <w:spacing w:line="276" w:lineRule="auto"/>
        <w:jc w:val="both"/>
        <w:rPr>
          <w:rFonts w:asciiTheme="minorBidi" w:hAnsiTheme="minorBidi"/>
          <w:sz w:val="24"/>
          <w:szCs w:val="24"/>
          <w:lang w:val="en-US"/>
        </w:rPr>
      </w:pPr>
    </w:p>
    <w:p w14:paraId="4CC6D882" w14:textId="297D4D2D" w:rsidR="00E66931" w:rsidRPr="0059437D" w:rsidRDefault="00E66931" w:rsidP="00E66931">
      <w:pPr>
        <w:spacing w:line="276" w:lineRule="auto"/>
        <w:jc w:val="both"/>
        <w:rPr>
          <w:rFonts w:asciiTheme="minorBidi" w:hAnsiTheme="minorBidi"/>
          <w:sz w:val="24"/>
          <w:szCs w:val="24"/>
          <w:u w:val="single"/>
        </w:rPr>
      </w:pPr>
      <w:r w:rsidRPr="0059437D">
        <w:rPr>
          <w:rFonts w:asciiTheme="minorBidi" w:hAnsiTheme="minorBidi"/>
          <w:sz w:val="24"/>
          <w:szCs w:val="24"/>
          <w:u w:val="single"/>
        </w:rPr>
        <w:t>Discussion</w:t>
      </w:r>
    </w:p>
    <w:p w14:paraId="036CC8E0" w14:textId="38DF3FEF" w:rsidR="00E66931" w:rsidRPr="00E875CA" w:rsidRDefault="00E66931" w:rsidP="005B7F0A">
      <w:pPr>
        <w:spacing w:line="276" w:lineRule="auto"/>
        <w:ind w:firstLine="720"/>
        <w:jc w:val="both"/>
        <w:rPr>
          <w:rFonts w:asciiTheme="minorBidi" w:hAnsiTheme="minorBidi"/>
          <w:sz w:val="24"/>
          <w:szCs w:val="24"/>
          <w:lang w:val="en-US"/>
        </w:rPr>
      </w:pPr>
      <w:r w:rsidRPr="0059437D">
        <w:rPr>
          <w:rFonts w:asciiTheme="minorBidi" w:hAnsiTheme="minorBidi"/>
          <w:sz w:val="24"/>
          <w:szCs w:val="24"/>
        </w:rPr>
        <w:t>In the current study, we examined whether the lateral relationship between hand (motor output) and ear (auditory input channel) during training affects performance and learning of an audio</w:t>
      </w:r>
      <w:r w:rsidR="00FF1D09">
        <w:rPr>
          <w:rFonts w:asciiTheme="minorBidi" w:hAnsiTheme="minorBidi"/>
          <w:sz w:val="24"/>
          <w:szCs w:val="24"/>
          <w:lang w:val="en-US"/>
        </w:rPr>
        <w:t>-</w:t>
      </w:r>
      <w:r w:rsidRPr="0059437D">
        <w:rPr>
          <w:rFonts w:asciiTheme="minorBidi" w:hAnsiTheme="minorBidi"/>
          <w:sz w:val="24"/>
          <w:szCs w:val="24"/>
        </w:rPr>
        <w:t xml:space="preserve">motor task. Our measures included sequence and temporal accuracy – assessed by the deviation from a target sequence with temporal interval of 300ms between notes. During monaural training with an external cue (metronome), we find a significant advantage for a contralateral configuration between hand and ear such that subjects exhibited less errors and smaller temporal deviations from the target sequence. In addition, we assessed generalization of monaural training to performance in a binaural task without external cueing by a metronome. </w:t>
      </w:r>
      <w:r w:rsidR="00FF1D09">
        <w:rPr>
          <w:rFonts w:asciiTheme="minorBidi" w:hAnsiTheme="minorBidi"/>
          <w:sz w:val="24"/>
          <w:szCs w:val="24"/>
          <w:lang w:val="en-US"/>
        </w:rPr>
        <w:t>In this generalization conditions, we found a</w:t>
      </w:r>
      <w:r w:rsidRPr="0059437D">
        <w:rPr>
          <w:rFonts w:asciiTheme="minorBidi" w:hAnsiTheme="minorBidi"/>
          <w:sz w:val="24"/>
          <w:szCs w:val="24"/>
        </w:rPr>
        <w:t xml:space="preserve"> significant laterality effect in the binaural task </w:t>
      </w:r>
      <w:r w:rsidR="00FF1D09">
        <w:rPr>
          <w:rFonts w:asciiTheme="minorBidi" w:hAnsiTheme="minorBidi"/>
          <w:sz w:val="24"/>
          <w:szCs w:val="24"/>
          <w:lang w:val="en-US"/>
        </w:rPr>
        <w:t xml:space="preserve">for </w:t>
      </w:r>
      <w:r w:rsidRPr="0059437D">
        <w:rPr>
          <w:rFonts w:asciiTheme="minorBidi" w:hAnsiTheme="minorBidi"/>
          <w:sz w:val="24"/>
          <w:szCs w:val="24"/>
        </w:rPr>
        <w:t>left hand</w:t>
      </w:r>
      <w:r w:rsidR="00FF1D09">
        <w:rPr>
          <w:rFonts w:asciiTheme="minorBidi" w:hAnsiTheme="minorBidi"/>
          <w:sz w:val="24"/>
          <w:szCs w:val="24"/>
          <w:lang w:val="en-US"/>
        </w:rPr>
        <w:t xml:space="preserve"> training, such that training with contralateral feedback leads to bett</w:t>
      </w:r>
      <w:r w:rsidR="00E875CA">
        <w:rPr>
          <w:rFonts w:asciiTheme="minorBidi" w:hAnsiTheme="minorBidi"/>
          <w:sz w:val="24"/>
          <w:szCs w:val="24"/>
          <w:lang w:val="en-US"/>
        </w:rPr>
        <w:t>e</w:t>
      </w:r>
      <w:r w:rsidR="00FF1D09">
        <w:rPr>
          <w:rFonts w:asciiTheme="minorBidi" w:hAnsiTheme="minorBidi"/>
          <w:sz w:val="24"/>
          <w:szCs w:val="24"/>
          <w:lang w:val="en-US"/>
        </w:rPr>
        <w:t>r performance in the evaluation</w:t>
      </w:r>
      <w:r w:rsidRPr="0059437D">
        <w:rPr>
          <w:rFonts w:asciiTheme="minorBidi" w:hAnsiTheme="minorBidi"/>
          <w:sz w:val="24"/>
          <w:szCs w:val="24"/>
        </w:rPr>
        <w:t>.</w:t>
      </w:r>
      <w:r w:rsidR="00FF1D09">
        <w:rPr>
          <w:rFonts w:asciiTheme="minorBidi" w:hAnsiTheme="minorBidi"/>
          <w:sz w:val="24"/>
          <w:szCs w:val="24"/>
          <w:lang w:val="en-US"/>
        </w:rPr>
        <w:t xml:space="preserve">  This effect was found for the trained (left) hand and the untrained (right) hand.</w:t>
      </w:r>
    </w:p>
    <w:p w14:paraId="7F62DE16" w14:textId="696146AF" w:rsidR="00E66931" w:rsidRDefault="00E66931" w:rsidP="00E66931">
      <w:pPr>
        <w:spacing w:line="276" w:lineRule="auto"/>
        <w:jc w:val="both"/>
        <w:rPr>
          <w:ins w:id="10" w:author="Batel Buaron" w:date="2022-03-03T14:00:00Z"/>
          <w:rFonts w:asciiTheme="minorBidi" w:hAnsiTheme="minorBidi"/>
          <w:sz w:val="24"/>
          <w:szCs w:val="24"/>
        </w:rPr>
      </w:pPr>
    </w:p>
    <w:p w14:paraId="53E1A3E1" w14:textId="1D67DD25" w:rsidR="00D548CA" w:rsidRPr="00D548CA" w:rsidRDefault="00D548CA" w:rsidP="003117D0">
      <w:pPr>
        <w:pStyle w:val="ListParagraph"/>
        <w:numPr>
          <w:ilvl w:val="0"/>
          <w:numId w:val="1"/>
        </w:numPr>
        <w:bidi w:val="0"/>
        <w:spacing w:line="276" w:lineRule="auto"/>
        <w:jc w:val="both"/>
        <w:rPr>
          <w:ins w:id="11" w:author="Batel Buaron" w:date="2022-03-03T14:00:00Z"/>
          <w:rFonts w:asciiTheme="minorBidi" w:hAnsiTheme="minorBidi"/>
          <w:sz w:val="24"/>
          <w:szCs w:val="24"/>
        </w:rPr>
      </w:pPr>
      <w:ins w:id="12" w:author="Batel Buaron" w:date="2022-03-03T14:00:00Z">
        <w:r>
          <w:rPr>
            <w:rFonts w:asciiTheme="minorBidi" w:hAnsiTheme="minorBidi"/>
            <w:sz w:val="24"/>
            <w:szCs w:val="24"/>
          </w:rPr>
          <w:t xml:space="preserve">Contra is better than </w:t>
        </w:r>
        <w:proofErr w:type="spellStart"/>
        <w:r>
          <w:rPr>
            <w:rFonts w:asciiTheme="minorBidi" w:hAnsiTheme="minorBidi"/>
            <w:sz w:val="24"/>
            <w:szCs w:val="24"/>
          </w:rPr>
          <w:t>ipsi</w:t>
        </w:r>
        <w:proofErr w:type="spellEnd"/>
      </w:ins>
    </w:p>
    <w:p w14:paraId="3392CECC" w14:textId="5AB49B46" w:rsidR="00D548CA" w:rsidRDefault="00D548CA" w:rsidP="00E66931">
      <w:pPr>
        <w:spacing w:line="276" w:lineRule="auto"/>
        <w:jc w:val="both"/>
        <w:rPr>
          <w:ins w:id="13" w:author="Batel Buaron" w:date="2022-03-03T14:04:00Z"/>
          <w:rFonts w:asciiTheme="minorBidi" w:hAnsiTheme="minorBidi"/>
          <w:sz w:val="24"/>
          <w:szCs w:val="24"/>
          <w:rtl/>
        </w:rPr>
      </w:pPr>
      <w:commentRangeStart w:id="14"/>
      <w:ins w:id="15" w:author="Batel Buaron" w:date="2022-03-03T14:04:00Z">
        <w:r>
          <w:rPr>
            <w:rFonts w:asciiTheme="minorBidi" w:hAnsiTheme="minorBidi" w:hint="cs"/>
            <w:sz w:val="24"/>
            <w:szCs w:val="24"/>
            <w:rtl/>
          </w:rPr>
          <w:t>האם</w:t>
        </w:r>
      </w:ins>
      <w:commentRangeEnd w:id="14"/>
      <w:r w:rsidR="002639DE">
        <w:rPr>
          <w:rStyle w:val="CommentReference"/>
        </w:rPr>
        <w:commentReference w:id="14"/>
      </w:r>
      <w:ins w:id="16" w:author="Batel Buaron" w:date="2022-03-03T14:04:00Z">
        <w:r>
          <w:rPr>
            <w:rFonts w:asciiTheme="minorBidi" w:hAnsiTheme="minorBidi" w:hint="cs"/>
            <w:sz w:val="24"/>
            <w:szCs w:val="24"/>
            <w:rtl/>
          </w:rPr>
          <w:t xml:space="preserve"> כשלומדים מטלה יש קשר בין אקטיבציה חזקה יותר ללמידה טובה יותר?</w:t>
        </w:r>
      </w:ins>
    </w:p>
    <w:p w14:paraId="5DB5C25E" w14:textId="72C6E972" w:rsidR="00D548CA" w:rsidRDefault="00D548CA" w:rsidP="00E66931">
      <w:pPr>
        <w:spacing w:line="276" w:lineRule="auto"/>
        <w:jc w:val="both"/>
        <w:rPr>
          <w:ins w:id="17" w:author="Batel Buaron" w:date="2022-03-03T14:15:00Z"/>
          <w:rFonts w:asciiTheme="minorBidi" w:hAnsiTheme="minorBidi"/>
          <w:sz w:val="24"/>
          <w:szCs w:val="24"/>
          <w:rtl/>
        </w:rPr>
      </w:pPr>
      <w:ins w:id="18" w:author="Batel Buaron" w:date="2022-03-03T14:09:00Z">
        <w:r>
          <w:rPr>
            <w:rFonts w:asciiTheme="minorBidi" w:hAnsiTheme="minorBidi" w:hint="cs"/>
            <w:sz w:val="24"/>
            <w:szCs w:val="24"/>
            <w:rtl/>
          </w:rPr>
          <w:t>האם יש קשר בין תפיסה ולמידה?</w:t>
        </w:r>
      </w:ins>
      <w:ins w:id="19" w:author="Batel Buaron" w:date="2022-03-03T14:13:00Z">
        <w:r w:rsidR="009059C3">
          <w:rPr>
            <w:rFonts w:asciiTheme="minorBidi" w:hAnsiTheme="minorBidi" w:hint="cs"/>
            <w:sz w:val="24"/>
            <w:szCs w:val="24"/>
            <w:rtl/>
          </w:rPr>
          <w:t xml:space="preserve"> עוצמת גירוי?</w:t>
        </w:r>
      </w:ins>
    </w:p>
    <w:p w14:paraId="53F6AFD3" w14:textId="0C57EE52" w:rsidR="009059C3" w:rsidRPr="0059437D" w:rsidRDefault="009059C3" w:rsidP="00E66931">
      <w:pPr>
        <w:spacing w:line="276" w:lineRule="auto"/>
        <w:jc w:val="both"/>
        <w:rPr>
          <w:rFonts w:asciiTheme="minorBidi" w:hAnsiTheme="minorBidi"/>
          <w:sz w:val="24"/>
          <w:szCs w:val="24"/>
          <w:rtl/>
        </w:rPr>
      </w:pPr>
      <w:ins w:id="20" w:author="Batel Buaron" w:date="2022-03-03T14:15:00Z">
        <w:r>
          <w:rPr>
            <w:rFonts w:asciiTheme="minorBidi" w:hAnsiTheme="minorBidi" w:hint="cs"/>
            <w:sz w:val="24"/>
            <w:szCs w:val="24"/>
            <w:rtl/>
          </w:rPr>
          <w:t>למידה מוטורית שו</w:t>
        </w:r>
      </w:ins>
      <w:ins w:id="21" w:author="Batel Buaron" w:date="2022-03-03T14:16:00Z">
        <w:r>
          <w:rPr>
            <w:rFonts w:asciiTheme="minorBidi" w:hAnsiTheme="minorBidi" w:hint="cs"/>
            <w:sz w:val="24"/>
            <w:szCs w:val="24"/>
            <w:rtl/>
          </w:rPr>
          <w:t>נות בזמן למידה, תנועות גסות יותר בתחילת הלמידה</w:t>
        </w:r>
      </w:ins>
    </w:p>
    <w:p w14:paraId="0EEEF259" w14:textId="77777777" w:rsidR="00E66931" w:rsidRPr="0059437D" w:rsidRDefault="00E66931" w:rsidP="00E66931">
      <w:pPr>
        <w:pStyle w:val="ListParagraph"/>
        <w:numPr>
          <w:ilvl w:val="0"/>
          <w:numId w:val="1"/>
        </w:numPr>
        <w:bidi w:val="0"/>
        <w:spacing w:line="276" w:lineRule="auto"/>
        <w:jc w:val="both"/>
        <w:rPr>
          <w:rFonts w:asciiTheme="minorBidi" w:hAnsiTheme="minorBidi"/>
          <w:sz w:val="24"/>
          <w:szCs w:val="24"/>
        </w:rPr>
      </w:pPr>
      <w:r w:rsidRPr="0059437D">
        <w:rPr>
          <w:rFonts w:asciiTheme="minorBidi" w:hAnsiTheme="minorBidi"/>
          <w:sz w:val="24"/>
          <w:szCs w:val="24"/>
        </w:rPr>
        <w:t xml:space="preserve">Lateral modulation (Reznik 2021, 2014). At the behavioral level, converging evidence point to attenuated perception of stimulus attributes when they are the consequences of self (vs. other)  </w:t>
      </w:r>
    </w:p>
    <w:p w14:paraId="7FD3F9A6" w14:textId="77777777" w:rsidR="00E66931" w:rsidRPr="0059437D" w:rsidRDefault="00E66931" w:rsidP="00E66931">
      <w:pPr>
        <w:pStyle w:val="ListParagraph"/>
        <w:numPr>
          <w:ilvl w:val="0"/>
          <w:numId w:val="1"/>
        </w:numPr>
        <w:bidi w:val="0"/>
        <w:spacing w:line="276" w:lineRule="auto"/>
        <w:jc w:val="both"/>
        <w:rPr>
          <w:rFonts w:asciiTheme="minorBidi" w:hAnsiTheme="minorBidi"/>
          <w:sz w:val="24"/>
          <w:szCs w:val="24"/>
        </w:rPr>
      </w:pPr>
      <w:commentRangeStart w:id="22"/>
      <w:r w:rsidRPr="0059437D">
        <w:rPr>
          <w:rFonts w:asciiTheme="minorBidi" w:hAnsiTheme="minorBidi"/>
          <w:sz w:val="24"/>
          <w:szCs w:val="24"/>
        </w:rPr>
        <w:t>Hand</w:t>
      </w:r>
      <w:commentRangeEnd w:id="22"/>
      <w:r w:rsidR="0059437D" w:rsidRPr="0059437D">
        <w:rPr>
          <w:rStyle w:val="CommentReference"/>
          <w:rFonts w:asciiTheme="minorBidi" w:hAnsiTheme="minorBidi"/>
          <w:sz w:val="24"/>
          <w:szCs w:val="24"/>
        </w:rPr>
        <w:commentReference w:id="22"/>
      </w:r>
      <w:r w:rsidRPr="0059437D">
        <w:rPr>
          <w:rFonts w:asciiTheme="minorBidi" w:hAnsiTheme="minorBidi"/>
          <w:sz w:val="24"/>
          <w:szCs w:val="24"/>
        </w:rPr>
        <w:t xml:space="preserve">-dependent modulation. We have recently shown that sensory cortex is sensitive not only to the physical attributes of the stimulus in the relevant modality (auditory/visual), but also to the hand.... (Buaron; Reznik 2014; and action-locked modulations in the contralateral auditory </w:t>
      </w:r>
      <w:proofErr w:type="spellStart"/>
      <w:r w:rsidRPr="0059437D">
        <w:rPr>
          <w:rFonts w:asciiTheme="minorBidi" w:hAnsiTheme="minorBidi"/>
          <w:sz w:val="24"/>
          <w:szCs w:val="24"/>
        </w:rPr>
        <w:t>cortexMEG</w:t>
      </w:r>
      <w:proofErr w:type="spellEnd"/>
      <w:r w:rsidRPr="0059437D">
        <w:rPr>
          <w:rFonts w:asciiTheme="minorBidi" w:hAnsiTheme="minorBidi"/>
          <w:sz w:val="24"/>
          <w:szCs w:val="24"/>
        </w:rPr>
        <w:t>)</w:t>
      </w:r>
    </w:p>
    <w:p w14:paraId="021D53CA" w14:textId="77777777" w:rsidR="00E66931" w:rsidRPr="0059437D" w:rsidRDefault="00E66931" w:rsidP="00E66931">
      <w:pPr>
        <w:pStyle w:val="ListParagraph"/>
        <w:numPr>
          <w:ilvl w:val="0"/>
          <w:numId w:val="1"/>
        </w:numPr>
        <w:bidi w:val="0"/>
        <w:spacing w:line="276" w:lineRule="auto"/>
        <w:jc w:val="both"/>
        <w:rPr>
          <w:rFonts w:asciiTheme="minorBidi" w:hAnsiTheme="minorBidi"/>
          <w:sz w:val="24"/>
          <w:szCs w:val="24"/>
        </w:rPr>
      </w:pPr>
      <w:r w:rsidRPr="0059437D">
        <w:rPr>
          <w:rFonts w:asciiTheme="minorBidi" w:hAnsiTheme="minorBidi"/>
          <w:sz w:val="24"/>
          <w:szCs w:val="24"/>
        </w:rPr>
        <w:t xml:space="preserve">Sensory modulations: we previously found stronger modulations within hemisphere. Here we find that learning is facilitated when the hand and ear are in a contralateral configuration suggesting that stronger sensory modulations interfere with learning. </w:t>
      </w:r>
    </w:p>
    <w:p w14:paraId="0BD47645" w14:textId="31A54337" w:rsidR="0059437D" w:rsidRPr="0059437D" w:rsidRDefault="00E66931" w:rsidP="0059437D">
      <w:pPr>
        <w:pStyle w:val="ListParagraph"/>
        <w:numPr>
          <w:ilvl w:val="0"/>
          <w:numId w:val="1"/>
        </w:numPr>
        <w:bidi w:val="0"/>
        <w:spacing w:line="276" w:lineRule="auto"/>
        <w:jc w:val="both"/>
        <w:rPr>
          <w:rFonts w:asciiTheme="minorBidi" w:hAnsiTheme="minorBidi"/>
          <w:sz w:val="24"/>
          <w:szCs w:val="24"/>
        </w:rPr>
      </w:pPr>
      <w:r w:rsidRPr="0059437D">
        <w:rPr>
          <w:rFonts w:asciiTheme="minorBidi" w:hAnsiTheme="minorBidi"/>
          <w:sz w:val="24"/>
          <w:szCs w:val="24"/>
        </w:rPr>
        <w:t>In the right hand the difference is smaller (floor effect?)</w:t>
      </w:r>
    </w:p>
    <w:p w14:paraId="1B6BF2CA" w14:textId="254F1DB4" w:rsidR="0059437D" w:rsidRPr="0059437D" w:rsidRDefault="00E66931" w:rsidP="00E66931">
      <w:pPr>
        <w:pStyle w:val="ListParagraph"/>
        <w:numPr>
          <w:ilvl w:val="0"/>
          <w:numId w:val="1"/>
        </w:numPr>
        <w:bidi w:val="0"/>
        <w:spacing w:line="276" w:lineRule="auto"/>
        <w:jc w:val="both"/>
        <w:rPr>
          <w:ins w:id="23" w:author="Batel Buaron" w:date="2022-01-28T18:11:00Z"/>
          <w:rFonts w:asciiTheme="minorBidi" w:hAnsiTheme="minorBidi"/>
          <w:sz w:val="24"/>
          <w:szCs w:val="24"/>
        </w:rPr>
      </w:pPr>
      <w:r w:rsidRPr="0059437D">
        <w:rPr>
          <w:rFonts w:asciiTheme="minorBidi" w:hAnsiTheme="minorBidi"/>
          <w:sz w:val="24"/>
          <w:szCs w:val="24"/>
        </w:rPr>
        <w:t xml:space="preserve">Generalization across </w:t>
      </w:r>
      <w:ins w:id="24" w:author="Batel Buaron" w:date="2022-01-28T18:11:00Z">
        <w:r w:rsidR="0059437D" w:rsidRPr="0059437D">
          <w:rPr>
            <w:rFonts w:asciiTheme="minorBidi" w:hAnsiTheme="minorBidi"/>
            <w:sz w:val="24"/>
            <w:szCs w:val="24"/>
          </w:rPr>
          <w:t xml:space="preserve">tasks and </w:t>
        </w:r>
      </w:ins>
      <w:commentRangeStart w:id="25"/>
      <w:r w:rsidRPr="0059437D">
        <w:rPr>
          <w:rFonts w:asciiTheme="minorBidi" w:hAnsiTheme="minorBidi"/>
          <w:sz w:val="24"/>
          <w:szCs w:val="24"/>
        </w:rPr>
        <w:t xml:space="preserve">hands </w:t>
      </w:r>
      <w:commentRangeEnd w:id="25"/>
      <w:r w:rsidR="00E94795">
        <w:rPr>
          <w:rStyle w:val="CommentReference"/>
          <w:lang w:val="en-IL"/>
        </w:rPr>
        <w:commentReference w:id="25"/>
      </w:r>
      <w:del w:id="26" w:author="Batel Buaron" w:date="2022-01-28T18:11:00Z">
        <w:r w:rsidRPr="0059437D" w:rsidDel="0059437D">
          <w:rPr>
            <w:rFonts w:asciiTheme="minorBidi" w:hAnsiTheme="minorBidi"/>
            <w:sz w:val="24"/>
            <w:szCs w:val="24"/>
          </w:rPr>
          <w:delText>-</w:delText>
        </w:r>
      </w:del>
      <w:ins w:id="27" w:author="Batel Buaron" w:date="2022-01-28T18:11:00Z">
        <w:r w:rsidR="0059437D" w:rsidRPr="0059437D">
          <w:rPr>
            <w:rFonts w:asciiTheme="minorBidi" w:hAnsiTheme="minorBidi"/>
            <w:sz w:val="24"/>
            <w:szCs w:val="24"/>
          </w:rPr>
          <w:t>–</w:t>
        </w:r>
      </w:ins>
    </w:p>
    <w:p w14:paraId="75DCF067" w14:textId="6E3B4BB7" w:rsidR="0059437D" w:rsidRPr="0059437D" w:rsidRDefault="0059437D" w:rsidP="0059437D">
      <w:pPr>
        <w:pStyle w:val="ListParagraph"/>
        <w:numPr>
          <w:ilvl w:val="0"/>
          <w:numId w:val="1"/>
        </w:numPr>
        <w:bidi w:val="0"/>
        <w:spacing w:after="0" w:line="276" w:lineRule="auto"/>
        <w:jc w:val="both"/>
        <w:rPr>
          <w:ins w:id="28" w:author="Batel Buaron" w:date="2022-01-28T18:11:00Z"/>
          <w:rFonts w:asciiTheme="minorBidi" w:hAnsiTheme="minorBidi"/>
          <w:sz w:val="24"/>
          <w:szCs w:val="24"/>
        </w:rPr>
      </w:pPr>
      <w:ins w:id="29" w:author="Batel Buaron" w:date="2022-01-28T18:11:00Z">
        <w:r w:rsidRPr="0059437D">
          <w:rPr>
            <w:rFonts w:asciiTheme="minorBidi" w:hAnsiTheme="minorBidi"/>
            <w:sz w:val="24"/>
            <w:szCs w:val="24"/>
          </w:rPr>
          <w:lastRenderedPageBreak/>
          <w:t>difference start on second day – offline effect?</w:t>
        </w:r>
      </w:ins>
    </w:p>
    <w:p w14:paraId="14A82677" w14:textId="0E1A20E0" w:rsidR="00E66931" w:rsidRPr="0059437D" w:rsidRDefault="00E66931" w:rsidP="0059437D">
      <w:pPr>
        <w:pStyle w:val="ListParagraph"/>
        <w:numPr>
          <w:ilvl w:val="0"/>
          <w:numId w:val="1"/>
        </w:numPr>
        <w:bidi w:val="0"/>
        <w:spacing w:line="276" w:lineRule="auto"/>
        <w:jc w:val="both"/>
        <w:rPr>
          <w:rFonts w:asciiTheme="minorBidi" w:hAnsiTheme="minorBidi"/>
          <w:sz w:val="24"/>
          <w:szCs w:val="24"/>
        </w:rPr>
      </w:pPr>
      <w:r w:rsidRPr="0059437D">
        <w:rPr>
          <w:rFonts w:asciiTheme="minorBidi" w:hAnsiTheme="minorBidi"/>
          <w:sz w:val="24"/>
          <w:szCs w:val="24"/>
        </w:rPr>
        <w:t xml:space="preserve"> </w:t>
      </w:r>
    </w:p>
    <w:p w14:paraId="3AEC8FF1" w14:textId="2F978FAC" w:rsidR="00E66931" w:rsidRPr="0059437D" w:rsidRDefault="00E66931" w:rsidP="00E66931">
      <w:pPr>
        <w:spacing w:line="276" w:lineRule="auto"/>
        <w:jc w:val="both"/>
        <w:rPr>
          <w:rFonts w:asciiTheme="minorBidi" w:hAnsiTheme="minorBidi"/>
          <w:sz w:val="24"/>
          <w:szCs w:val="24"/>
        </w:rPr>
      </w:pPr>
    </w:p>
    <w:p w14:paraId="205AECA4" w14:textId="77777777" w:rsidR="00E66931" w:rsidRPr="0059437D" w:rsidRDefault="00E66931" w:rsidP="00E66931">
      <w:pPr>
        <w:spacing w:line="276" w:lineRule="auto"/>
        <w:jc w:val="both"/>
        <w:rPr>
          <w:rFonts w:asciiTheme="minorBidi" w:hAnsiTheme="minorBidi"/>
          <w:sz w:val="24"/>
          <w:szCs w:val="24"/>
        </w:rPr>
      </w:pPr>
    </w:p>
    <w:p w14:paraId="5B350C1E" w14:textId="77777777" w:rsidR="00E66931" w:rsidRPr="0059437D" w:rsidRDefault="00E66931" w:rsidP="00E66931">
      <w:pPr>
        <w:spacing w:line="276" w:lineRule="auto"/>
        <w:jc w:val="both"/>
        <w:rPr>
          <w:rFonts w:asciiTheme="minorBidi" w:hAnsiTheme="minorBidi"/>
          <w:b/>
          <w:bCs/>
          <w:sz w:val="24"/>
          <w:szCs w:val="24"/>
          <w:u w:val="single"/>
        </w:rPr>
      </w:pPr>
      <w:r w:rsidRPr="0059437D">
        <w:rPr>
          <w:rFonts w:asciiTheme="minorBidi" w:hAnsiTheme="minorBidi"/>
          <w:b/>
          <w:bCs/>
          <w:sz w:val="24"/>
          <w:szCs w:val="24"/>
          <w:u w:val="single"/>
        </w:rPr>
        <w:t>Acknowledgments</w:t>
      </w:r>
    </w:p>
    <w:p w14:paraId="1D1ED21D" w14:textId="77777777" w:rsidR="00E66931" w:rsidRPr="0059437D" w:rsidRDefault="00E66931" w:rsidP="00E66931">
      <w:pPr>
        <w:spacing w:line="276" w:lineRule="auto"/>
        <w:jc w:val="both"/>
        <w:rPr>
          <w:rFonts w:asciiTheme="minorBidi" w:hAnsiTheme="minorBidi"/>
          <w:sz w:val="24"/>
          <w:szCs w:val="24"/>
        </w:rPr>
      </w:pPr>
      <w:r w:rsidRPr="0059437D">
        <w:rPr>
          <w:rFonts w:asciiTheme="minorBidi" w:hAnsiTheme="minorBidi"/>
          <w:sz w:val="24"/>
          <w:szCs w:val="24"/>
        </w:rPr>
        <w:t>The study was supported by the Israel Science Foundation (grant No. 2392/19 to R.M.). The authors thank lab members for constructive comments and fruitful suggestions.</w:t>
      </w:r>
    </w:p>
    <w:p w14:paraId="727FE596" w14:textId="77777777" w:rsidR="0059437D" w:rsidRDefault="0059437D" w:rsidP="00E66931">
      <w:pPr>
        <w:spacing w:line="276" w:lineRule="auto"/>
        <w:jc w:val="both"/>
        <w:rPr>
          <w:rFonts w:asciiTheme="minorBidi" w:hAnsiTheme="minorBidi"/>
          <w:b/>
          <w:bCs/>
          <w:sz w:val="24"/>
          <w:szCs w:val="24"/>
          <w:u w:val="single"/>
        </w:rPr>
      </w:pPr>
    </w:p>
    <w:p w14:paraId="426F55A3" w14:textId="2F94975F" w:rsidR="00E66931" w:rsidRPr="0059437D" w:rsidRDefault="00E66931" w:rsidP="00E66931">
      <w:pPr>
        <w:spacing w:line="276" w:lineRule="auto"/>
        <w:jc w:val="both"/>
        <w:rPr>
          <w:rFonts w:asciiTheme="minorBidi" w:hAnsiTheme="minorBidi"/>
          <w:b/>
          <w:bCs/>
          <w:sz w:val="24"/>
          <w:szCs w:val="24"/>
          <w:u w:val="single"/>
        </w:rPr>
      </w:pPr>
      <w:r w:rsidRPr="0059437D">
        <w:rPr>
          <w:rFonts w:asciiTheme="minorBidi" w:hAnsiTheme="minorBidi"/>
          <w:b/>
          <w:bCs/>
          <w:sz w:val="24"/>
          <w:szCs w:val="24"/>
          <w:u w:val="single"/>
        </w:rPr>
        <w:t>References</w:t>
      </w:r>
    </w:p>
    <w:p w14:paraId="44352369"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fldChar w:fldCharType="begin"/>
      </w:r>
      <w:r w:rsidRPr="0059437D">
        <w:rPr>
          <w:rFonts w:asciiTheme="minorBidi" w:hAnsiTheme="minorBidi" w:cstheme="minorBidi"/>
          <w:sz w:val="24"/>
          <w:szCs w:val="24"/>
        </w:rPr>
        <w:instrText xml:space="preserve"> ADDIN EN.REFLIST </w:instrText>
      </w:r>
      <w:r w:rsidRPr="0059437D">
        <w:rPr>
          <w:rFonts w:asciiTheme="minorBidi" w:hAnsiTheme="minorBidi" w:cstheme="minorBidi"/>
          <w:sz w:val="24"/>
          <w:szCs w:val="24"/>
        </w:rPr>
        <w:fldChar w:fldCharType="separate"/>
      </w:r>
      <w:r w:rsidRPr="0059437D">
        <w:rPr>
          <w:rFonts w:asciiTheme="minorBidi" w:hAnsiTheme="minorBidi" w:cstheme="minorBidi"/>
          <w:sz w:val="24"/>
          <w:szCs w:val="24"/>
        </w:rPr>
        <w:t xml:space="preserve">Behler, O. and S. Uppenkamp (2016). "The representation of level and loudness in the central auditory system for unilateral stimulation." </w:t>
      </w:r>
      <w:r w:rsidRPr="0059437D">
        <w:rPr>
          <w:rFonts w:asciiTheme="minorBidi" w:hAnsiTheme="minorBidi" w:cstheme="minorBidi"/>
          <w:sz w:val="24"/>
          <w:szCs w:val="24"/>
          <w:u w:val="single"/>
        </w:rPr>
        <w:t>Neuroimage</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139</w:t>
      </w:r>
      <w:r w:rsidRPr="0059437D">
        <w:rPr>
          <w:rFonts w:asciiTheme="minorBidi" w:hAnsiTheme="minorBidi" w:cstheme="minorBidi"/>
          <w:sz w:val="24"/>
          <w:szCs w:val="24"/>
        </w:rPr>
        <w:t>: 176-188.</w:t>
      </w:r>
    </w:p>
    <w:p w14:paraId="459C3AC7"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Crapse, T. B. and M. A. Sommer (2008). "Corollary discharge across the animal kingdom." </w:t>
      </w:r>
      <w:r w:rsidRPr="0059437D">
        <w:rPr>
          <w:rFonts w:asciiTheme="minorBidi" w:hAnsiTheme="minorBidi" w:cstheme="minorBidi"/>
          <w:sz w:val="24"/>
          <w:szCs w:val="24"/>
          <w:u w:val="single"/>
        </w:rPr>
        <w:t>Nat Rev Neurosci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9</w:t>
      </w:r>
      <w:r w:rsidRPr="0059437D">
        <w:rPr>
          <w:rFonts w:asciiTheme="minorBidi" w:hAnsiTheme="minorBidi" w:cstheme="minorBidi"/>
          <w:sz w:val="24"/>
          <w:szCs w:val="24"/>
        </w:rPr>
        <w:t>(8): 587-600.</w:t>
      </w:r>
    </w:p>
    <w:p w14:paraId="1587B0A6"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Crochet, S., S. H. Lee and C. C. H. Petersen (2019). "Neural Circuits for Goal-Directed Sensorimotor Transformations." </w:t>
      </w:r>
      <w:r w:rsidRPr="0059437D">
        <w:rPr>
          <w:rFonts w:asciiTheme="minorBidi" w:hAnsiTheme="minorBidi" w:cstheme="minorBidi"/>
          <w:sz w:val="24"/>
          <w:szCs w:val="24"/>
          <w:u w:val="single"/>
        </w:rPr>
        <w:t>Trends Neurosci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42</w:t>
      </w:r>
      <w:r w:rsidRPr="0059437D">
        <w:rPr>
          <w:rFonts w:asciiTheme="minorBidi" w:hAnsiTheme="minorBidi" w:cstheme="minorBidi"/>
          <w:sz w:val="24"/>
          <w:szCs w:val="24"/>
        </w:rPr>
        <w:t>(1): 66-77.</w:t>
      </w:r>
    </w:p>
    <w:p w14:paraId="1190874E"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Gallivan, J. P. and J. C. Culham (2015). "Neural coding within human brain areas involved in actions." </w:t>
      </w:r>
      <w:r w:rsidRPr="0059437D">
        <w:rPr>
          <w:rFonts w:asciiTheme="minorBidi" w:hAnsiTheme="minorBidi" w:cstheme="minorBidi"/>
          <w:sz w:val="24"/>
          <w:szCs w:val="24"/>
          <w:u w:val="single"/>
        </w:rPr>
        <w:t>Curr Opin Neurobiol</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33</w:t>
      </w:r>
      <w:r w:rsidRPr="0059437D">
        <w:rPr>
          <w:rFonts w:asciiTheme="minorBidi" w:hAnsiTheme="minorBidi" w:cstheme="minorBidi"/>
          <w:sz w:val="24"/>
          <w:szCs w:val="24"/>
        </w:rPr>
        <w:t>: 141-149.</w:t>
      </w:r>
    </w:p>
    <w:p w14:paraId="70A37B3F"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Horvath, J. (2015). "Action-related auditory ERP attenuation: Paradigms and hypotheses." </w:t>
      </w:r>
      <w:r w:rsidRPr="0059437D">
        <w:rPr>
          <w:rFonts w:asciiTheme="minorBidi" w:hAnsiTheme="minorBidi" w:cstheme="minorBidi"/>
          <w:sz w:val="24"/>
          <w:szCs w:val="24"/>
          <w:u w:val="single"/>
        </w:rPr>
        <w:t>Brain Res</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1626</w:t>
      </w:r>
      <w:r w:rsidRPr="0059437D">
        <w:rPr>
          <w:rFonts w:asciiTheme="minorBidi" w:hAnsiTheme="minorBidi" w:cstheme="minorBidi"/>
          <w:sz w:val="24"/>
          <w:szCs w:val="24"/>
        </w:rPr>
        <w:t>: 54-65.</w:t>
      </w:r>
    </w:p>
    <w:p w14:paraId="4ABC1DC4"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Hughes, G., A. Desantis and F. Waszak (2013). "Mechanisms of intentional binding and sensory attenuation: the role of temporal prediction, temporal control, identity prediction, and motor prediction." </w:t>
      </w:r>
      <w:r w:rsidRPr="0059437D">
        <w:rPr>
          <w:rFonts w:asciiTheme="minorBidi" w:hAnsiTheme="minorBidi" w:cstheme="minorBidi"/>
          <w:sz w:val="24"/>
          <w:szCs w:val="24"/>
          <w:u w:val="single"/>
        </w:rPr>
        <w:t>Psychol Bull</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139</w:t>
      </w:r>
      <w:r w:rsidRPr="0059437D">
        <w:rPr>
          <w:rFonts w:asciiTheme="minorBidi" w:hAnsiTheme="minorBidi" w:cstheme="minorBidi"/>
          <w:sz w:val="24"/>
          <w:szCs w:val="24"/>
        </w:rPr>
        <w:t>(1): 133-151.</w:t>
      </w:r>
    </w:p>
    <w:p w14:paraId="2DCEC80A"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Iacoboni, M. and E. Zaidel (2004). "Interhemispheric visuo-motor integration in humans: the role of the superior parietal cortex." </w:t>
      </w:r>
      <w:r w:rsidRPr="0059437D">
        <w:rPr>
          <w:rFonts w:asciiTheme="minorBidi" w:hAnsiTheme="minorBidi" w:cstheme="minorBidi"/>
          <w:sz w:val="24"/>
          <w:szCs w:val="24"/>
          <w:u w:val="single"/>
        </w:rPr>
        <w:t>Neuropsychologia</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42</w:t>
      </w:r>
      <w:r w:rsidRPr="0059437D">
        <w:rPr>
          <w:rFonts w:asciiTheme="minorBidi" w:hAnsiTheme="minorBidi" w:cstheme="minorBidi"/>
          <w:sz w:val="24"/>
          <w:szCs w:val="24"/>
        </w:rPr>
        <w:t>(4): 419-425.</w:t>
      </w:r>
    </w:p>
    <w:p w14:paraId="70DCE752"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Jancke, L., T. Wustenberg, K. Schulze and H. J. Heinze (2002). "Asymmetric hemodynamic responses of the human auditory cortex to monaural and binaural stimulation." </w:t>
      </w:r>
      <w:r w:rsidRPr="0059437D">
        <w:rPr>
          <w:rFonts w:asciiTheme="minorBidi" w:hAnsiTheme="minorBidi" w:cstheme="minorBidi"/>
          <w:sz w:val="24"/>
          <w:szCs w:val="24"/>
          <w:u w:val="single"/>
        </w:rPr>
        <w:t>Hear Res</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170</w:t>
      </w:r>
      <w:r w:rsidRPr="0059437D">
        <w:rPr>
          <w:rFonts w:asciiTheme="minorBidi" w:hAnsiTheme="minorBidi" w:cstheme="minorBidi"/>
          <w:sz w:val="24"/>
          <w:szCs w:val="24"/>
        </w:rPr>
        <w:t>(1-2): 166-178.</w:t>
      </w:r>
    </w:p>
    <w:p w14:paraId="65A31DC3"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Kandel, E. R., J. H. Schwartz, T. M. Jessell, S. A. Siegelbaum and A. J. Hudspeth (2012). </w:t>
      </w:r>
      <w:r w:rsidRPr="0059437D">
        <w:rPr>
          <w:rFonts w:asciiTheme="minorBidi" w:hAnsiTheme="minorBidi" w:cstheme="minorBidi"/>
          <w:sz w:val="24"/>
          <w:szCs w:val="24"/>
          <w:u w:val="single"/>
        </w:rPr>
        <w:t>Principles of Neural Science, Fifth Edition</w:t>
      </w:r>
      <w:r w:rsidRPr="0059437D">
        <w:rPr>
          <w:rFonts w:asciiTheme="minorBidi" w:hAnsiTheme="minorBidi" w:cstheme="minorBidi"/>
          <w:sz w:val="24"/>
          <w:szCs w:val="24"/>
        </w:rPr>
        <w:t>.</w:t>
      </w:r>
    </w:p>
    <w:p w14:paraId="3DB9AE1D"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Kilteni, K. and H. H. Ehrsson (2019). "Functional connectivity between the cerebellum and somatosensory areas implements the attenuation of self-generated touch." </w:t>
      </w:r>
      <w:r w:rsidRPr="0059437D">
        <w:rPr>
          <w:rFonts w:asciiTheme="minorBidi" w:hAnsiTheme="minorBidi" w:cstheme="minorBidi"/>
          <w:sz w:val="24"/>
          <w:szCs w:val="24"/>
          <w:u w:val="single"/>
        </w:rPr>
        <w:t>J Neurosci</w:t>
      </w:r>
      <w:r w:rsidRPr="0059437D">
        <w:rPr>
          <w:rFonts w:asciiTheme="minorBidi" w:hAnsiTheme="minorBidi" w:cstheme="minorBidi"/>
          <w:sz w:val="24"/>
          <w:szCs w:val="24"/>
        </w:rPr>
        <w:t>.</w:t>
      </w:r>
    </w:p>
    <w:p w14:paraId="17595412"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Martikainen, M. H., K. Kaneko and R. Hari (2005). "Suppressed responses to self-triggered sounds in the human auditory cortex." </w:t>
      </w:r>
      <w:r w:rsidRPr="0059437D">
        <w:rPr>
          <w:rFonts w:asciiTheme="minorBidi" w:hAnsiTheme="minorBidi" w:cstheme="minorBidi"/>
          <w:sz w:val="24"/>
          <w:szCs w:val="24"/>
          <w:u w:val="single"/>
        </w:rPr>
        <w:t>Cereb Cortex</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15</w:t>
      </w:r>
      <w:r w:rsidRPr="0059437D">
        <w:rPr>
          <w:rFonts w:asciiTheme="minorBidi" w:hAnsiTheme="minorBidi" w:cstheme="minorBidi"/>
          <w:sz w:val="24"/>
          <w:szCs w:val="24"/>
        </w:rPr>
        <w:t>(3): 299-302.</w:t>
      </w:r>
    </w:p>
    <w:p w14:paraId="58FAFF98"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Marzi, C. A. (1999). "The Poffenberger paradigm: a first, simple, behavioural tool to study interhemispheric transmission in humans." </w:t>
      </w:r>
      <w:r w:rsidRPr="0059437D">
        <w:rPr>
          <w:rFonts w:asciiTheme="minorBidi" w:hAnsiTheme="minorBidi" w:cstheme="minorBidi"/>
          <w:sz w:val="24"/>
          <w:szCs w:val="24"/>
          <w:u w:val="single"/>
        </w:rPr>
        <w:t>Brain Res Bull</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50</w:t>
      </w:r>
      <w:r w:rsidRPr="0059437D">
        <w:rPr>
          <w:rFonts w:asciiTheme="minorBidi" w:hAnsiTheme="minorBidi" w:cstheme="minorBidi"/>
          <w:sz w:val="24"/>
          <w:szCs w:val="24"/>
        </w:rPr>
        <w:t>(5-6): 421-422.</w:t>
      </w:r>
    </w:p>
    <w:p w14:paraId="302C47E1"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Mashour, G. A., P. Roelfsema, J. P. Changeux and S. Dehaene (2020). "Conscious Processing and the Global Neuronal Workspace Hypothesis." </w:t>
      </w:r>
      <w:r w:rsidRPr="0059437D">
        <w:rPr>
          <w:rFonts w:asciiTheme="minorBidi" w:hAnsiTheme="minorBidi" w:cstheme="minorBidi"/>
          <w:sz w:val="24"/>
          <w:szCs w:val="24"/>
          <w:u w:val="single"/>
        </w:rPr>
        <w:t>Neuron</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105</w:t>
      </w:r>
      <w:r w:rsidRPr="0059437D">
        <w:rPr>
          <w:rFonts w:asciiTheme="minorBidi" w:hAnsiTheme="minorBidi" w:cstheme="minorBidi"/>
          <w:sz w:val="24"/>
          <w:szCs w:val="24"/>
        </w:rPr>
        <w:t>(5): 776-798.</w:t>
      </w:r>
    </w:p>
    <w:p w14:paraId="2DCE5E87"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Poulet, J. F. and B. Hedwig (2007). "New insights into corollary discharges mediated by identified neural pathways." </w:t>
      </w:r>
      <w:r w:rsidRPr="0059437D">
        <w:rPr>
          <w:rFonts w:asciiTheme="minorBidi" w:hAnsiTheme="minorBidi" w:cstheme="minorBidi"/>
          <w:sz w:val="24"/>
          <w:szCs w:val="24"/>
          <w:u w:val="single"/>
        </w:rPr>
        <w:t>Trends Neurosci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30</w:t>
      </w:r>
      <w:r w:rsidRPr="0059437D">
        <w:rPr>
          <w:rFonts w:asciiTheme="minorBidi" w:hAnsiTheme="minorBidi" w:cstheme="minorBidi"/>
          <w:sz w:val="24"/>
          <w:szCs w:val="24"/>
        </w:rPr>
        <w:t>(1): 14-21.</w:t>
      </w:r>
    </w:p>
    <w:p w14:paraId="610D2813"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Reznik, D., N. Guttman, B. Buaron, E. Zion-Golumbic and R. Mukamel (2021). "Action-locked Neural Responses in Auditory Cortex to Self-generated Sounds." </w:t>
      </w:r>
      <w:r w:rsidRPr="0059437D">
        <w:rPr>
          <w:rFonts w:asciiTheme="minorBidi" w:hAnsiTheme="minorBidi" w:cstheme="minorBidi"/>
          <w:sz w:val="24"/>
          <w:szCs w:val="24"/>
          <w:u w:val="single"/>
        </w:rPr>
        <w:t>Cereb Cortex</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31</w:t>
      </w:r>
      <w:r w:rsidRPr="0059437D">
        <w:rPr>
          <w:rFonts w:asciiTheme="minorBidi" w:hAnsiTheme="minorBidi" w:cstheme="minorBidi"/>
          <w:sz w:val="24"/>
          <w:szCs w:val="24"/>
        </w:rPr>
        <w:t>(12): 5560-5569.</w:t>
      </w:r>
    </w:p>
    <w:p w14:paraId="50C7423C"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lastRenderedPageBreak/>
        <w:t xml:space="preserve">Reznik, D., Y. Henkin, O. Levy and R. Mukamel (2015). "Perceived loudness of self-generated sounds is differentially modified by expected sound intensity." </w:t>
      </w:r>
      <w:r w:rsidRPr="0059437D">
        <w:rPr>
          <w:rFonts w:asciiTheme="minorBidi" w:hAnsiTheme="minorBidi" w:cstheme="minorBidi"/>
          <w:sz w:val="24"/>
          <w:szCs w:val="24"/>
          <w:u w:val="single"/>
        </w:rPr>
        <w:t>PLoS One</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10</w:t>
      </w:r>
      <w:r w:rsidRPr="0059437D">
        <w:rPr>
          <w:rFonts w:asciiTheme="minorBidi" w:hAnsiTheme="minorBidi" w:cstheme="minorBidi"/>
          <w:sz w:val="24"/>
          <w:szCs w:val="24"/>
        </w:rPr>
        <w:t>(5): e0127651.</w:t>
      </w:r>
    </w:p>
    <w:p w14:paraId="0744CFC4"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Reznik, D., Y. Henkin, N. Schadel and R. Mukamel (2014). "Lateralized enhancement of auditory cortex activity and increased sensitivity to self-generated sounds." </w:t>
      </w:r>
      <w:r w:rsidRPr="0059437D">
        <w:rPr>
          <w:rFonts w:asciiTheme="minorBidi" w:hAnsiTheme="minorBidi" w:cstheme="minorBidi"/>
          <w:sz w:val="24"/>
          <w:szCs w:val="24"/>
          <w:u w:val="single"/>
        </w:rPr>
        <w:t>Nat Commun</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5</w:t>
      </w:r>
      <w:r w:rsidRPr="0059437D">
        <w:rPr>
          <w:rFonts w:asciiTheme="minorBidi" w:hAnsiTheme="minorBidi" w:cstheme="minorBidi"/>
          <w:sz w:val="24"/>
          <w:szCs w:val="24"/>
        </w:rPr>
        <w:t>: 4059.</w:t>
      </w:r>
    </w:p>
    <w:p w14:paraId="75E34F1E"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Rizzolatti, G. and C. Sinigaglia (2016). "The mirror mechanism: a basic principle of brain function." </w:t>
      </w:r>
      <w:r w:rsidRPr="0059437D">
        <w:rPr>
          <w:rFonts w:asciiTheme="minorBidi" w:hAnsiTheme="minorBidi" w:cstheme="minorBidi"/>
          <w:sz w:val="24"/>
          <w:szCs w:val="24"/>
          <w:u w:val="single"/>
        </w:rPr>
        <w:t>Nat Rev Neurosci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17</w:t>
      </w:r>
      <w:r w:rsidRPr="0059437D">
        <w:rPr>
          <w:rFonts w:asciiTheme="minorBidi" w:hAnsiTheme="minorBidi" w:cstheme="minorBidi"/>
          <w:sz w:val="24"/>
          <w:szCs w:val="24"/>
        </w:rPr>
        <w:t>(12): 757-765.</w:t>
      </w:r>
    </w:p>
    <w:p w14:paraId="2C5F2597"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Schulte, T., E. V. Sullivan, E. M. Muller-Oehring, E. Adalsteinsson and A. Pfefferbaum (2005). "Corpus callosal microstructural integrity influences interhemispheric processing: a diffusion tensor imaging study." </w:t>
      </w:r>
      <w:r w:rsidRPr="0059437D">
        <w:rPr>
          <w:rFonts w:asciiTheme="minorBidi" w:hAnsiTheme="minorBidi" w:cstheme="minorBidi"/>
          <w:sz w:val="24"/>
          <w:szCs w:val="24"/>
          <w:u w:val="single"/>
        </w:rPr>
        <w:t>Cereb Cortex</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15</w:t>
      </w:r>
      <w:r w:rsidRPr="0059437D">
        <w:rPr>
          <w:rFonts w:asciiTheme="minorBidi" w:hAnsiTheme="minorBidi" w:cstheme="minorBidi"/>
          <w:sz w:val="24"/>
          <w:szCs w:val="24"/>
        </w:rPr>
        <w:t>(9): 1384-1392.</w:t>
      </w:r>
    </w:p>
    <w:p w14:paraId="5931D6B7"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Schutz-Bosbach, S. and W. Prinz (2007). "Perceptual resonance: action-induced modulation of perception." </w:t>
      </w:r>
      <w:r w:rsidRPr="0059437D">
        <w:rPr>
          <w:rFonts w:asciiTheme="minorBidi" w:hAnsiTheme="minorBidi" w:cstheme="minorBidi"/>
          <w:sz w:val="24"/>
          <w:szCs w:val="24"/>
          <w:u w:val="single"/>
        </w:rPr>
        <w:t>Trends Cogn 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11</w:t>
      </w:r>
      <w:r w:rsidRPr="0059437D">
        <w:rPr>
          <w:rFonts w:asciiTheme="minorBidi" w:hAnsiTheme="minorBidi" w:cstheme="minorBidi"/>
          <w:sz w:val="24"/>
          <w:szCs w:val="24"/>
        </w:rPr>
        <w:t>(8): 349-355.</w:t>
      </w:r>
    </w:p>
    <w:p w14:paraId="6807018C"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Scott, S. H. (2004). "Optimal feedback control and the neural basis of volitional motor control." </w:t>
      </w:r>
      <w:r w:rsidRPr="0059437D">
        <w:rPr>
          <w:rFonts w:asciiTheme="minorBidi" w:hAnsiTheme="minorBidi" w:cstheme="minorBidi"/>
          <w:sz w:val="24"/>
          <w:szCs w:val="24"/>
          <w:u w:val="single"/>
        </w:rPr>
        <w:t>Nat Rev Neurosci</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5</w:t>
      </w:r>
      <w:r w:rsidRPr="0059437D">
        <w:rPr>
          <w:rFonts w:asciiTheme="minorBidi" w:hAnsiTheme="minorBidi" w:cstheme="minorBidi"/>
          <w:sz w:val="24"/>
          <w:szCs w:val="24"/>
        </w:rPr>
        <w:t>(7): 532-546.</w:t>
      </w:r>
    </w:p>
    <w:p w14:paraId="6FD3343E"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Stecker, G. C., S. A. McLaughlin and N. C. Higgins (2015). "Monaural and binaural contributions to interaural-level-difference sensitivity in human auditory cortex." </w:t>
      </w:r>
      <w:r w:rsidRPr="0059437D">
        <w:rPr>
          <w:rFonts w:asciiTheme="minorBidi" w:hAnsiTheme="minorBidi" w:cstheme="minorBidi"/>
          <w:sz w:val="24"/>
          <w:szCs w:val="24"/>
          <w:u w:val="single"/>
        </w:rPr>
        <w:t>Neuroimage</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120</w:t>
      </w:r>
      <w:r w:rsidRPr="0059437D">
        <w:rPr>
          <w:rFonts w:asciiTheme="minorBidi" w:hAnsiTheme="minorBidi" w:cstheme="minorBidi"/>
          <w:sz w:val="24"/>
          <w:szCs w:val="24"/>
        </w:rPr>
        <w:t>: 456-466.</w:t>
      </w:r>
    </w:p>
    <w:p w14:paraId="14882D4E"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Tettamanti, M., E. Paulesu, P. Scifo, A. Maravita, F. Fazio, D. Perani and C. A. Marzi (2002). "Interhemispheric transmission of visuomotor information in humans: fMRI evidence." </w:t>
      </w:r>
      <w:r w:rsidRPr="0059437D">
        <w:rPr>
          <w:rFonts w:asciiTheme="minorBidi" w:hAnsiTheme="minorBidi" w:cstheme="minorBidi"/>
          <w:sz w:val="24"/>
          <w:szCs w:val="24"/>
          <w:u w:val="single"/>
        </w:rPr>
        <w:t>J Neurophysiol</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88</w:t>
      </w:r>
      <w:r w:rsidRPr="0059437D">
        <w:rPr>
          <w:rFonts w:asciiTheme="minorBidi" w:hAnsiTheme="minorBidi" w:cstheme="minorBidi"/>
          <w:sz w:val="24"/>
          <w:szCs w:val="24"/>
        </w:rPr>
        <w:t>(2): 1051-1058.</w:t>
      </w:r>
    </w:p>
    <w:p w14:paraId="473EC9B3"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Weiss, C., A. Herwig and S. Schutz-Bosbach (2011). "The self in action effects: Selective attenuation of self-generated sounds." </w:t>
      </w:r>
      <w:r w:rsidRPr="0059437D">
        <w:rPr>
          <w:rFonts w:asciiTheme="minorBidi" w:hAnsiTheme="minorBidi" w:cstheme="minorBidi"/>
          <w:sz w:val="24"/>
          <w:szCs w:val="24"/>
          <w:u w:val="single"/>
        </w:rPr>
        <w:t>Cognition</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121</w:t>
      </w:r>
      <w:r w:rsidRPr="0059437D">
        <w:rPr>
          <w:rFonts w:asciiTheme="minorBidi" w:hAnsiTheme="minorBidi" w:cstheme="minorBidi"/>
          <w:sz w:val="24"/>
          <w:szCs w:val="24"/>
        </w:rPr>
        <w:t>(2): 207-218.</w:t>
      </w:r>
    </w:p>
    <w:p w14:paraId="4ECCB2FD"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Westerhausen, R., F. Kreuder, W. Woerner, R. J. Huster, C. M. Smit, E. Schweiger and W. Wittling (2006). "Interhemispheric transfer time and structural properties of the corpus callosum." </w:t>
      </w:r>
      <w:r w:rsidRPr="0059437D">
        <w:rPr>
          <w:rFonts w:asciiTheme="minorBidi" w:hAnsiTheme="minorBidi" w:cstheme="minorBidi"/>
          <w:sz w:val="24"/>
          <w:szCs w:val="24"/>
          <w:u w:val="single"/>
        </w:rPr>
        <w:t>Neurosci Lett</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409</w:t>
      </w:r>
      <w:r w:rsidRPr="0059437D">
        <w:rPr>
          <w:rFonts w:asciiTheme="minorBidi" w:hAnsiTheme="minorBidi" w:cstheme="minorBidi"/>
          <w:sz w:val="24"/>
          <w:szCs w:val="24"/>
        </w:rPr>
        <w:t>(2): 140-145.</w:t>
      </w:r>
    </w:p>
    <w:p w14:paraId="1DFB8162" w14:textId="77777777" w:rsidR="00E66931" w:rsidRPr="0059437D" w:rsidRDefault="00E66931" w:rsidP="00E66931">
      <w:pPr>
        <w:pStyle w:val="EndNoteBibliography"/>
        <w:bidi w:val="0"/>
        <w:spacing w:after="0"/>
        <w:rPr>
          <w:rFonts w:asciiTheme="minorBidi" w:hAnsiTheme="minorBidi" w:cstheme="minorBidi"/>
          <w:sz w:val="24"/>
          <w:szCs w:val="24"/>
        </w:rPr>
      </w:pPr>
      <w:r w:rsidRPr="0059437D">
        <w:rPr>
          <w:rFonts w:asciiTheme="minorBidi" w:hAnsiTheme="minorBidi" w:cstheme="minorBidi"/>
          <w:sz w:val="24"/>
          <w:szCs w:val="24"/>
        </w:rPr>
        <w:t xml:space="preserve">Woelfle, R. and J. A. Grahn (2013). "Auditory and visual interhemispheric communication in musicians and non-musicians." </w:t>
      </w:r>
      <w:r w:rsidRPr="0059437D">
        <w:rPr>
          <w:rFonts w:asciiTheme="minorBidi" w:hAnsiTheme="minorBidi" w:cstheme="minorBidi"/>
          <w:sz w:val="24"/>
          <w:szCs w:val="24"/>
          <w:u w:val="single"/>
        </w:rPr>
        <w:t>PLoS One</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8</w:t>
      </w:r>
      <w:r w:rsidRPr="0059437D">
        <w:rPr>
          <w:rFonts w:asciiTheme="minorBidi" w:hAnsiTheme="minorBidi" w:cstheme="minorBidi"/>
          <w:sz w:val="24"/>
          <w:szCs w:val="24"/>
        </w:rPr>
        <w:t>(12): e84446.</w:t>
      </w:r>
    </w:p>
    <w:p w14:paraId="549F4E8A" w14:textId="77777777" w:rsidR="00E66931" w:rsidRPr="0059437D" w:rsidRDefault="00E66931" w:rsidP="00E66931">
      <w:pPr>
        <w:pStyle w:val="EndNoteBibliography"/>
        <w:bidi w:val="0"/>
        <w:rPr>
          <w:rFonts w:asciiTheme="minorBidi" w:hAnsiTheme="minorBidi" w:cstheme="minorBidi"/>
          <w:sz w:val="24"/>
          <w:szCs w:val="24"/>
        </w:rPr>
      </w:pPr>
      <w:r w:rsidRPr="0059437D">
        <w:rPr>
          <w:rFonts w:asciiTheme="minorBidi" w:hAnsiTheme="minorBidi" w:cstheme="minorBidi"/>
          <w:sz w:val="24"/>
          <w:szCs w:val="24"/>
        </w:rPr>
        <w:t xml:space="preserve">Wolpert, D. M., Z. Ghahramani and M. I. Jordan (1995). "An internal model for sensorimotor integration." </w:t>
      </w:r>
      <w:r w:rsidRPr="0059437D">
        <w:rPr>
          <w:rFonts w:asciiTheme="minorBidi" w:hAnsiTheme="minorBidi" w:cstheme="minorBidi"/>
          <w:sz w:val="24"/>
          <w:szCs w:val="24"/>
          <w:u w:val="single"/>
        </w:rPr>
        <w:t>Science</w:t>
      </w:r>
      <w:r w:rsidRPr="0059437D">
        <w:rPr>
          <w:rFonts w:asciiTheme="minorBidi" w:hAnsiTheme="minorBidi" w:cstheme="minorBidi"/>
          <w:sz w:val="24"/>
          <w:szCs w:val="24"/>
        </w:rPr>
        <w:t xml:space="preserve"> </w:t>
      </w:r>
      <w:r w:rsidRPr="0059437D">
        <w:rPr>
          <w:rFonts w:asciiTheme="minorBidi" w:hAnsiTheme="minorBidi" w:cstheme="minorBidi"/>
          <w:b/>
          <w:sz w:val="24"/>
          <w:szCs w:val="24"/>
        </w:rPr>
        <w:t>269</w:t>
      </w:r>
      <w:r w:rsidRPr="0059437D">
        <w:rPr>
          <w:rFonts w:asciiTheme="minorBidi" w:hAnsiTheme="minorBidi" w:cstheme="minorBidi"/>
          <w:sz w:val="24"/>
          <w:szCs w:val="24"/>
        </w:rPr>
        <w:t>(5232): 1880-1882.</w:t>
      </w:r>
    </w:p>
    <w:p w14:paraId="34D43A21" w14:textId="7E94D7F9" w:rsidR="00E66931" w:rsidRPr="0059437D" w:rsidRDefault="00E66931" w:rsidP="00E66931">
      <w:pPr>
        <w:rPr>
          <w:rFonts w:asciiTheme="minorBidi" w:hAnsiTheme="minorBidi"/>
          <w:sz w:val="24"/>
          <w:szCs w:val="24"/>
          <w:lang w:val="en-US"/>
        </w:rPr>
      </w:pPr>
      <w:r w:rsidRPr="0059437D">
        <w:rPr>
          <w:rFonts w:asciiTheme="minorBidi" w:hAnsiTheme="minorBidi"/>
          <w:sz w:val="24"/>
          <w:szCs w:val="24"/>
        </w:rPr>
        <w:fldChar w:fldCharType="end"/>
      </w:r>
    </w:p>
    <w:sectPr w:rsidR="00E66931" w:rsidRPr="0059437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y" w:date="2022-03-01T12:41:00Z" w:initials="RM">
    <w:p w14:paraId="26929FF8" w14:textId="4522155F" w:rsidR="00440D23" w:rsidRPr="00440D23" w:rsidRDefault="00440D23">
      <w:pPr>
        <w:pStyle w:val="CommentText"/>
        <w:rPr>
          <w:lang w:val="en-US"/>
        </w:rPr>
      </w:pPr>
      <w:r>
        <w:rPr>
          <w:rStyle w:val="CommentReference"/>
        </w:rPr>
        <w:annotationRef/>
      </w:r>
      <w:r>
        <w:rPr>
          <w:lang w:val="en-US"/>
        </w:rPr>
        <w:t xml:space="preserve">Look for review by </w:t>
      </w:r>
      <w:proofErr w:type="spellStart"/>
      <w:r>
        <w:rPr>
          <w:lang w:val="en-US"/>
        </w:rPr>
        <w:t>Zatorre</w:t>
      </w:r>
      <w:proofErr w:type="spellEnd"/>
    </w:p>
  </w:comment>
  <w:comment w:id="7" w:author="Roy" w:date="2022-03-02T08:51:00Z" w:initials="RM">
    <w:p w14:paraId="363D1291" w14:textId="3B0F6615" w:rsidR="00AE4E3D" w:rsidRPr="00AE4E3D" w:rsidRDefault="00AE4E3D">
      <w:pPr>
        <w:pStyle w:val="CommentText"/>
        <w:rPr>
          <w:lang w:val="en-US"/>
        </w:rPr>
      </w:pPr>
      <w:r>
        <w:rPr>
          <w:rStyle w:val="CommentReference"/>
        </w:rPr>
        <w:annotationRef/>
      </w:r>
      <w:r>
        <w:rPr>
          <w:lang w:val="en-US"/>
        </w:rPr>
        <w:t>We need to be more specific</w:t>
      </w:r>
    </w:p>
  </w:comment>
  <w:comment w:id="8" w:author="Roy" w:date="2022-03-02T09:19:00Z" w:initials="RM">
    <w:p w14:paraId="414778F1" w14:textId="52EC3AFA" w:rsidR="007A30C5" w:rsidRPr="007A30C5" w:rsidRDefault="007A30C5">
      <w:pPr>
        <w:pStyle w:val="CommentText"/>
        <w:rPr>
          <w:lang w:val="en-US"/>
        </w:rPr>
      </w:pPr>
      <w:r>
        <w:rPr>
          <w:rStyle w:val="CommentReference"/>
        </w:rPr>
        <w:annotationRef/>
      </w:r>
      <w:r>
        <w:rPr>
          <w:lang w:val="en-US"/>
        </w:rPr>
        <w:t xml:space="preserve">Do we want to add a line with </w:t>
      </w:r>
      <w:proofErr w:type="spellStart"/>
      <w:r>
        <w:rPr>
          <w:lang w:val="en-US"/>
        </w:rPr>
        <w:t>n.s</w:t>
      </w:r>
      <w:proofErr w:type="spellEnd"/>
      <w:r>
        <w:rPr>
          <w:lang w:val="en-US"/>
        </w:rPr>
        <w:t>. on the figure in the relevant places?</w:t>
      </w:r>
    </w:p>
  </w:comment>
  <w:comment w:id="9" w:author="Batel Buaron" w:date="2022-03-14T12:04:00Z" w:initials="BB">
    <w:p w14:paraId="49978302" w14:textId="228C3BF2" w:rsidR="00654996" w:rsidRPr="00654996" w:rsidRDefault="00654996">
      <w:pPr>
        <w:pStyle w:val="CommentText"/>
        <w:rPr>
          <w:lang w:val="en-US"/>
        </w:rPr>
      </w:pPr>
      <w:r>
        <w:rPr>
          <w:rStyle w:val="CommentReference"/>
        </w:rPr>
        <w:annotationRef/>
      </w:r>
      <w:r>
        <w:rPr>
          <w:lang w:val="en-US"/>
        </w:rPr>
        <w:t>We previously had it and decided to remove</w:t>
      </w:r>
    </w:p>
  </w:comment>
  <w:comment w:id="14" w:author="Batel Buaron" w:date="2022-03-14T14:12:00Z" w:initials="BB">
    <w:p w14:paraId="73983C5A" w14:textId="4C177F71" w:rsidR="002639DE" w:rsidRDefault="002639DE" w:rsidP="002639DE">
      <w:pPr>
        <w:pStyle w:val="CommentText"/>
        <w:numPr>
          <w:ilvl w:val="0"/>
          <w:numId w:val="2"/>
        </w:numPr>
        <w:rPr>
          <w:lang w:val="en-US"/>
        </w:rPr>
      </w:pPr>
      <w:r>
        <w:rPr>
          <w:rStyle w:val="CommentReference"/>
        </w:rPr>
        <w:annotationRef/>
      </w:r>
      <w:r>
        <w:rPr>
          <w:lang w:val="en-US"/>
        </w:rPr>
        <w:t xml:space="preserve">More activation after learning, correlation between activation level and performance (stronger bold = better learning). Linguistic task: </w:t>
      </w:r>
      <w:hyperlink r:id="rId1" w:history="1">
        <w:r w:rsidRPr="000058F2">
          <w:rPr>
            <w:rStyle w:val="Hyperlink"/>
            <w:lang w:val="en-US"/>
          </w:rPr>
          <w:t>https://www.jneurosci.org/content/33/22/9295.full</w:t>
        </w:r>
      </w:hyperlink>
    </w:p>
    <w:p w14:paraId="303910AF" w14:textId="5A5DE498" w:rsidR="002639DE" w:rsidRPr="002639DE" w:rsidRDefault="002639DE" w:rsidP="002639DE">
      <w:pPr>
        <w:pStyle w:val="CommentText"/>
        <w:numPr>
          <w:ilvl w:val="0"/>
          <w:numId w:val="2"/>
        </w:numPr>
        <w:rPr>
          <w:lang w:val="en-US"/>
        </w:rPr>
      </w:pPr>
    </w:p>
  </w:comment>
  <w:comment w:id="22" w:author="Batel Buaron" w:date="2022-01-28T18:10:00Z" w:initials="BB">
    <w:p w14:paraId="02F3AAFE" w14:textId="5B3FC247" w:rsidR="0059437D" w:rsidRPr="0059437D" w:rsidRDefault="0059437D">
      <w:pPr>
        <w:pStyle w:val="CommentText"/>
        <w:rPr>
          <w:lang w:val="en-US"/>
        </w:rPr>
      </w:pPr>
      <w:r>
        <w:rPr>
          <w:rStyle w:val="CommentReference"/>
        </w:rPr>
        <w:annotationRef/>
      </w:r>
      <w:proofErr w:type="spellStart"/>
      <w:r>
        <w:rPr>
          <w:lang w:val="en-US"/>
        </w:rPr>
        <w:t>Im</w:t>
      </w:r>
      <w:proofErr w:type="spellEnd"/>
      <w:r>
        <w:rPr>
          <w:lang w:val="en-US"/>
        </w:rPr>
        <w:t xml:space="preserve"> not sure what id the difference from the previous point</w:t>
      </w:r>
    </w:p>
  </w:comment>
  <w:comment w:id="25" w:author="Batel Buaron" w:date="2022-03-14T15:25:00Z" w:initials="BB">
    <w:p w14:paraId="5198246E" w14:textId="1215B2CA" w:rsidR="009E6738" w:rsidRPr="009E6738" w:rsidRDefault="00E94795" w:rsidP="009E6738">
      <w:pPr>
        <w:pStyle w:val="CommentText"/>
        <w:rPr>
          <w:rFonts w:ascii="Arial" w:hAnsi="Arial" w:cs="Arial"/>
          <w:lang w:val="en-US"/>
        </w:rPr>
      </w:pPr>
      <w:r>
        <w:rPr>
          <w:rStyle w:val="CommentReference"/>
        </w:rPr>
        <w:annotationRef/>
      </w:r>
      <w:r>
        <w:t>Inhibitory interactions are thought to be crucial during the preparation of unilateral actions to counteract the production of default mirror movements</w:t>
      </w:r>
      <w:hyperlink r:id="rId2" w:anchor="ref-CR78" w:tooltip="Duque, J. et al. Kinematically specific interhemispheric inhibition operating in the process of generation of a voluntary movement. Cereb. Cortex 15, 588–593 (2005)." w:history="1">
        <w:r>
          <w:rPr>
            <w:rStyle w:val="Hyperlink"/>
            <w:vertAlign w:val="superscript"/>
          </w:rPr>
          <w:t>78</w:t>
        </w:r>
      </w:hyperlink>
      <w:r>
        <w:t xml:space="preserve"> — that is, involuntary movements of one hand that accompany the voluntary actions of the other hand. From a lateralization viewpoint, there is evidence to suggest that in right-handers inhibitory effects between both motor cortices are greater from the left to the right hemisphere than vice versa</w:t>
      </w:r>
      <w:hyperlink r:id="rId3" w:anchor="ref-CR79" w:tooltip="Netz, J., Ziemann, U. &amp; Homberg, V. Hemispheric asymmetry of transcallosal inhibition in man. Exp. Brain Res. 104, 527–533 (1995)." w:history="1">
        <w:r>
          <w:rPr>
            <w:rStyle w:val="Hyperlink"/>
            <w:vertAlign w:val="superscript"/>
          </w:rPr>
          <w:t>79</w:t>
        </w:r>
      </w:hyperlink>
      <w:r>
        <w:t>. This type of functional distinction could contribute to hemispheric differences in motor control and probably emerges in early childhood, during which certain inhibitory processes in the hemispheres assume an asymmetrical developmental course</w:t>
      </w:r>
      <w:hyperlink r:id="rId4" w:anchor="ref-CR80" w:tooltip="Garvey, M. A. et al. Cortical correlates of neuromotor development in healthy children. Clin. Neurophysiol. 114, 1662–1670 (2003)." w:history="1">
        <w:r>
          <w:rPr>
            <w:rStyle w:val="Hyperlink"/>
            <w:vertAlign w:val="superscript"/>
          </w:rPr>
          <w:t>80</w:t>
        </w:r>
      </w:hyperlink>
      <w:r>
        <w:t>.</w:t>
      </w:r>
      <w:r w:rsidR="009E6738">
        <w:rPr>
          <w:lang w:val="en-US"/>
        </w:rPr>
        <w:t xml:space="preserve"> </w:t>
      </w:r>
      <w:proofErr w:type="spellStart"/>
      <w:r w:rsidR="009E6738">
        <w:rPr>
          <w:rFonts w:ascii="Arial" w:hAnsi="Arial" w:cs="Arial"/>
        </w:rPr>
        <w:t>Serrien</w:t>
      </w:r>
      <w:proofErr w:type="spellEnd"/>
      <w:r w:rsidR="009E6738">
        <w:rPr>
          <w:rFonts w:ascii="Arial" w:hAnsi="Arial" w:cs="Arial"/>
          <w:lang w:val="en-US"/>
        </w:rPr>
        <w:t xml:space="preserve"> et al 2006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929FF8" w15:done="0"/>
  <w15:commentEx w15:paraId="363D1291" w15:done="0"/>
  <w15:commentEx w15:paraId="414778F1" w15:done="0"/>
  <w15:commentEx w15:paraId="49978302" w15:paraIdParent="414778F1" w15:done="0"/>
  <w15:commentEx w15:paraId="303910AF" w15:done="0"/>
  <w15:commentEx w15:paraId="02F3AAFE" w15:done="0"/>
  <w15:commentEx w15:paraId="519824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B47A2" w16cex:dateUtc="2022-03-01T10:41:00Z"/>
  <w16cex:commentExtensible w16cex:durableId="25CB47AB" w16cex:dateUtc="2022-03-02T06:51:00Z"/>
  <w16cex:commentExtensible w16cex:durableId="25CB47B2" w16cex:dateUtc="2022-03-02T07:19:00Z"/>
  <w16cex:commentExtensible w16cex:durableId="25D9ADB5" w16cex:dateUtc="2022-03-14T10:04:00Z"/>
  <w16cex:commentExtensible w16cex:durableId="25D9CBB6" w16cex:dateUtc="2022-03-14T12:12:00Z"/>
  <w16cex:commentExtensible w16cex:durableId="259EB021" w16cex:dateUtc="2022-01-28T16:10:00Z"/>
  <w16cex:commentExtensible w16cex:durableId="25D9DCD9" w16cex:dateUtc="2022-03-14T1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929FF8" w16cid:durableId="25CB47A2"/>
  <w16cid:commentId w16cid:paraId="363D1291" w16cid:durableId="25CB47AB"/>
  <w16cid:commentId w16cid:paraId="414778F1" w16cid:durableId="25CB47B2"/>
  <w16cid:commentId w16cid:paraId="49978302" w16cid:durableId="25D9ADB5"/>
  <w16cid:commentId w16cid:paraId="303910AF" w16cid:durableId="25D9CBB6"/>
  <w16cid:commentId w16cid:paraId="02F3AAFE" w16cid:durableId="259EB021"/>
  <w16cid:commentId w16cid:paraId="5198246E" w16cid:durableId="25D9DC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CD350" w14:textId="77777777" w:rsidR="00A9048C" w:rsidRDefault="00A9048C" w:rsidP="00224EB8">
      <w:pPr>
        <w:spacing w:after="0" w:line="240" w:lineRule="auto"/>
      </w:pPr>
      <w:r>
        <w:separator/>
      </w:r>
    </w:p>
  </w:endnote>
  <w:endnote w:type="continuationSeparator" w:id="0">
    <w:p w14:paraId="4684EE5F" w14:textId="77777777" w:rsidR="00A9048C" w:rsidRDefault="00A9048C" w:rsidP="00224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avid Libre">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891C" w14:textId="77777777" w:rsidR="00A9048C" w:rsidRDefault="00A9048C" w:rsidP="00224EB8">
      <w:pPr>
        <w:spacing w:after="0" w:line="240" w:lineRule="auto"/>
      </w:pPr>
      <w:r>
        <w:separator/>
      </w:r>
    </w:p>
  </w:footnote>
  <w:footnote w:type="continuationSeparator" w:id="0">
    <w:p w14:paraId="6F8DE813" w14:textId="77777777" w:rsidR="00A9048C" w:rsidRDefault="00A9048C" w:rsidP="00224E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5D704C"/>
    <w:multiLevelType w:val="hybridMultilevel"/>
    <w:tmpl w:val="7DBACCB0"/>
    <w:lvl w:ilvl="0" w:tplc="4510C2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497B55"/>
    <w:multiLevelType w:val="hybridMultilevel"/>
    <w:tmpl w:val="419A04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y">
    <w15:presenceInfo w15:providerId="None" w15:userId="Roy"/>
  </w15:person>
  <w15:person w15:author="Batel Buaron">
    <w15:presenceInfo w15:providerId="Windows Live" w15:userId="2edb9c076dc3f3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07AD2"/>
    <w:rsid w:val="00002680"/>
    <w:rsid w:val="000131D6"/>
    <w:rsid w:val="0005288D"/>
    <w:rsid w:val="00065DFA"/>
    <w:rsid w:val="00081371"/>
    <w:rsid w:val="00093FA8"/>
    <w:rsid w:val="000B5ED8"/>
    <w:rsid w:val="000C344E"/>
    <w:rsid w:val="000E6641"/>
    <w:rsid w:val="000F0DA7"/>
    <w:rsid w:val="000F2CCF"/>
    <w:rsid w:val="000F5605"/>
    <w:rsid w:val="001030D0"/>
    <w:rsid w:val="00127C2D"/>
    <w:rsid w:val="0016173D"/>
    <w:rsid w:val="001735F6"/>
    <w:rsid w:val="00175119"/>
    <w:rsid w:val="001857F6"/>
    <w:rsid w:val="001972D9"/>
    <w:rsid w:val="001A06D5"/>
    <w:rsid w:val="001A150A"/>
    <w:rsid w:val="001A16EA"/>
    <w:rsid w:val="001A4B8F"/>
    <w:rsid w:val="001B2FE1"/>
    <w:rsid w:val="001D0B2A"/>
    <w:rsid w:val="001D15E0"/>
    <w:rsid w:val="001D7D9E"/>
    <w:rsid w:val="001E3CD7"/>
    <w:rsid w:val="001E486B"/>
    <w:rsid w:val="001E5051"/>
    <w:rsid w:val="002013A2"/>
    <w:rsid w:val="00214C88"/>
    <w:rsid w:val="00220FD0"/>
    <w:rsid w:val="002223ED"/>
    <w:rsid w:val="0022291F"/>
    <w:rsid w:val="002232B4"/>
    <w:rsid w:val="00224EB8"/>
    <w:rsid w:val="00243DE5"/>
    <w:rsid w:val="00245716"/>
    <w:rsid w:val="002521DA"/>
    <w:rsid w:val="002639DE"/>
    <w:rsid w:val="00265A8C"/>
    <w:rsid w:val="00270FEE"/>
    <w:rsid w:val="002778A1"/>
    <w:rsid w:val="00280523"/>
    <w:rsid w:val="0028093F"/>
    <w:rsid w:val="00292795"/>
    <w:rsid w:val="002A24E8"/>
    <w:rsid w:val="002A6F4B"/>
    <w:rsid w:val="002D198E"/>
    <w:rsid w:val="003073E4"/>
    <w:rsid w:val="003117D0"/>
    <w:rsid w:val="00324A84"/>
    <w:rsid w:val="00324ACB"/>
    <w:rsid w:val="00325DA1"/>
    <w:rsid w:val="0033498A"/>
    <w:rsid w:val="003443A1"/>
    <w:rsid w:val="00362C95"/>
    <w:rsid w:val="0037774B"/>
    <w:rsid w:val="0038593A"/>
    <w:rsid w:val="00394DEA"/>
    <w:rsid w:val="003A0AC9"/>
    <w:rsid w:val="003A1F6D"/>
    <w:rsid w:val="003B3ED3"/>
    <w:rsid w:val="003C1AE1"/>
    <w:rsid w:val="003C7450"/>
    <w:rsid w:val="003E0561"/>
    <w:rsid w:val="003F0974"/>
    <w:rsid w:val="00425AF6"/>
    <w:rsid w:val="0042694A"/>
    <w:rsid w:val="00440D23"/>
    <w:rsid w:val="00444C77"/>
    <w:rsid w:val="004533A0"/>
    <w:rsid w:val="004661C4"/>
    <w:rsid w:val="00466435"/>
    <w:rsid w:val="00484C2C"/>
    <w:rsid w:val="0048543E"/>
    <w:rsid w:val="0049761C"/>
    <w:rsid w:val="004B1EA6"/>
    <w:rsid w:val="004B6E2B"/>
    <w:rsid w:val="004C7ED0"/>
    <w:rsid w:val="004D3F95"/>
    <w:rsid w:val="004E7E42"/>
    <w:rsid w:val="004F0AF6"/>
    <w:rsid w:val="004F4D93"/>
    <w:rsid w:val="005030C3"/>
    <w:rsid w:val="00515326"/>
    <w:rsid w:val="00531E60"/>
    <w:rsid w:val="005348F9"/>
    <w:rsid w:val="0053765D"/>
    <w:rsid w:val="0056562B"/>
    <w:rsid w:val="0059437D"/>
    <w:rsid w:val="00595D0D"/>
    <w:rsid w:val="005A08FB"/>
    <w:rsid w:val="005A1D99"/>
    <w:rsid w:val="005B7F0A"/>
    <w:rsid w:val="005C5D90"/>
    <w:rsid w:val="005D2607"/>
    <w:rsid w:val="006016DF"/>
    <w:rsid w:val="00606BF0"/>
    <w:rsid w:val="00630138"/>
    <w:rsid w:val="00654996"/>
    <w:rsid w:val="00661DB6"/>
    <w:rsid w:val="006646BA"/>
    <w:rsid w:val="00683042"/>
    <w:rsid w:val="006845D3"/>
    <w:rsid w:val="006C0F95"/>
    <w:rsid w:val="006C122C"/>
    <w:rsid w:val="006C4739"/>
    <w:rsid w:val="006C6D4E"/>
    <w:rsid w:val="006E05C2"/>
    <w:rsid w:val="006F2ED8"/>
    <w:rsid w:val="007025C3"/>
    <w:rsid w:val="00745158"/>
    <w:rsid w:val="00746E9A"/>
    <w:rsid w:val="00753925"/>
    <w:rsid w:val="007626F3"/>
    <w:rsid w:val="00776892"/>
    <w:rsid w:val="00783D6A"/>
    <w:rsid w:val="0078792A"/>
    <w:rsid w:val="007909C9"/>
    <w:rsid w:val="00790F26"/>
    <w:rsid w:val="007A30C5"/>
    <w:rsid w:val="007B37CC"/>
    <w:rsid w:val="007B62AF"/>
    <w:rsid w:val="007C0DC1"/>
    <w:rsid w:val="007D7184"/>
    <w:rsid w:val="007E3E24"/>
    <w:rsid w:val="007E5F89"/>
    <w:rsid w:val="007E75A0"/>
    <w:rsid w:val="007F711A"/>
    <w:rsid w:val="008265D4"/>
    <w:rsid w:val="00826F2D"/>
    <w:rsid w:val="00833FC6"/>
    <w:rsid w:val="0084627D"/>
    <w:rsid w:val="008516BD"/>
    <w:rsid w:val="00873DE3"/>
    <w:rsid w:val="0088595B"/>
    <w:rsid w:val="008B5360"/>
    <w:rsid w:val="008C3E39"/>
    <w:rsid w:val="008C5ACF"/>
    <w:rsid w:val="008D0875"/>
    <w:rsid w:val="008E1C0A"/>
    <w:rsid w:val="008F1E10"/>
    <w:rsid w:val="008F6501"/>
    <w:rsid w:val="0090111E"/>
    <w:rsid w:val="009059C3"/>
    <w:rsid w:val="009109FF"/>
    <w:rsid w:val="00920A4B"/>
    <w:rsid w:val="00945E1F"/>
    <w:rsid w:val="00955013"/>
    <w:rsid w:val="00964448"/>
    <w:rsid w:val="009656B7"/>
    <w:rsid w:val="009664F5"/>
    <w:rsid w:val="00975145"/>
    <w:rsid w:val="00984981"/>
    <w:rsid w:val="0099587C"/>
    <w:rsid w:val="00996F5E"/>
    <w:rsid w:val="009A2CCB"/>
    <w:rsid w:val="009B3F13"/>
    <w:rsid w:val="009C338A"/>
    <w:rsid w:val="009C3D7C"/>
    <w:rsid w:val="009D44EA"/>
    <w:rsid w:val="009E3ECD"/>
    <w:rsid w:val="009E44AA"/>
    <w:rsid w:val="009E6738"/>
    <w:rsid w:val="009F2467"/>
    <w:rsid w:val="009F3F1C"/>
    <w:rsid w:val="00A04D58"/>
    <w:rsid w:val="00A04EB4"/>
    <w:rsid w:val="00A07AD2"/>
    <w:rsid w:val="00A14298"/>
    <w:rsid w:val="00A157AA"/>
    <w:rsid w:val="00A32728"/>
    <w:rsid w:val="00A437DF"/>
    <w:rsid w:val="00A45A4E"/>
    <w:rsid w:val="00A6162D"/>
    <w:rsid w:val="00A82B08"/>
    <w:rsid w:val="00A9048C"/>
    <w:rsid w:val="00A940BE"/>
    <w:rsid w:val="00AA25A9"/>
    <w:rsid w:val="00AA2916"/>
    <w:rsid w:val="00AA3B3A"/>
    <w:rsid w:val="00AB5122"/>
    <w:rsid w:val="00AD0C2C"/>
    <w:rsid w:val="00AD3733"/>
    <w:rsid w:val="00AE2D36"/>
    <w:rsid w:val="00AE4E3D"/>
    <w:rsid w:val="00AF3FC1"/>
    <w:rsid w:val="00B2740B"/>
    <w:rsid w:val="00B36BF9"/>
    <w:rsid w:val="00B3707A"/>
    <w:rsid w:val="00B42893"/>
    <w:rsid w:val="00B42FAD"/>
    <w:rsid w:val="00B64AFC"/>
    <w:rsid w:val="00B67360"/>
    <w:rsid w:val="00B72825"/>
    <w:rsid w:val="00B74191"/>
    <w:rsid w:val="00B75DD3"/>
    <w:rsid w:val="00B845CD"/>
    <w:rsid w:val="00B85D02"/>
    <w:rsid w:val="00B87606"/>
    <w:rsid w:val="00B91BF4"/>
    <w:rsid w:val="00B93619"/>
    <w:rsid w:val="00BA0F53"/>
    <w:rsid w:val="00BA736A"/>
    <w:rsid w:val="00BE273C"/>
    <w:rsid w:val="00BE4AD2"/>
    <w:rsid w:val="00BF4A9C"/>
    <w:rsid w:val="00BF4EEA"/>
    <w:rsid w:val="00BF6D50"/>
    <w:rsid w:val="00C1072F"/>
    <w:rsid w:val="00C242E5"/>
    <w:rsid w:val="00C30F71"/>
    <w:rsid w:val="00C37E6B"/>
    <w:rsid w:val="00C454DF"/>
    <w:rsid w:val="00C5315A"/>
    <w:rsid w:val="00C66D4E"/>
    <w:rsid w:val="00C6781B"/>
    <w:rsid w:val="00C71A13"/>
    <w:rsid w:val="00C73353"/>
    <w:rsid w:val="00C8093A"/>
    <w:rsid w:val="00C86B6B"/>
    <w:rsid w:val="00C90363"/>
    <w:rsid w:val="00CA217F"/>
    <w:rsid w:val="00CA7C1A"/>
    <w:rsid w:val="00CB2A9F"/>
    <w:rsid w:val="00CD0F0A"/>
    <w:rsid w:val="00CE037A"/>
    <w:rsid w:val="00CE6FEB"/>
    <w:rsid w:val="00CE7124"/>
    <w:rsid w:val="00CF0B43"/>
    <w:rsid w:val="00CF16FB"/>
    <w:rsid w:val="00CF340D"/>
    <w:rsid w:val="00CF7D9D"/>
    <w:rsid w:val="00D143FC"/>
    <w:rsid w:val="00D40C09"/>
    <w:rsid w:val="00D4237E"/>
    <w:rsid w:val="00D53EB4"/>
    <w:rsid w:val="00D548CA"/>
    <w:rsid w:val="00D73BF8"/>
    <w:rsid w:val="00D81ABB"/>
    <w:rsid w:val="00D91CC7"/>
    <w:rsid w:val="00D92015"/>
    <w:rsid w:val="00D951AB"/>
    <w:rsid w:val="00D96D7B"/>
    <w:rsid w:val="00DA77D4"/>
    <w:rsid w:val="00DB0251"/>
    <w:rsid w:val="00DC383C"/>
    <w:rsid w:val="00DC4802"/>
    <w:rsid w:val="00DC7D3F"/>
    <w:rsid w:val="00DD5B5C"/>
    <w:rsid w:val="00DE1156"/>
    <w:rsid w:val="00DE454B"/>
    <w:rsid w:val="00DE5393"/>
    <w:rsid w:val="00DF5130"/>
    <w:rsid w:val="00DF7685"/>
    <w:rsid w:val="00E14E17"/>
    <w:rsid w:val="00E34CCF"/>
    <w:rsid w:val="00E65BC5"/>
    <w:rsid w:val="00E66931"/>
    <w:rsid w:val="00E805FE"/>
    <w:rsid w:val="00E875CA"/>
    <w:rsid w:val="00E94795"/>
    <w:rsid w:val="00EA7F0D"/>
    <w:rsid w:val="00EC6F11"/>
    <w:rsid w:val="00ED31EA"/>
    <w:rsid w:val="00ED5ED2"/>
    <w:rsid w:val="00ED7016"/>
    <w:rsid w:val="00EE3AAC"/>
    <w:rsid w:val="00F03B15"/>
    <w:rsid w:val="00F3117B"/>
    <w:rsid w:val="00F314AA"/>
    <w:rsid w:val="00F35B50"/>
    <w:rsid w:val="00F47E69"/>
    <w:rsid w:val="00F540B0"/>
    <w:rsid w:val="00F6324B"/>
    <w:rsid w:val="00FC0110"/>
    <w:rsid w:val="00FC1ABB"/>
    <w:rsid w:val="00FC46D8"/>
    <w:rsid w:val="00FE4D63"/>
    <w:rsid w:val="00FF1D0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C2D20"/>
  <w15:docId w15:val="{EB21D25C-C0E6-4EA0-B991-301D800F9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A217F"/>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B3ED3"/>
    <w:rPr>
      <w:sz w:val="16"/>
      <w:szCs w:val="16"/>
    </w:rPr>
  </w:style>
  <w:style w:type="paragraph" w:styleId="CommentText">
    <w:name w:val="annotation text"/>
    <w:basedOn w:val="Normal"/>
    <w:link w:val="CommentTextChar"/>
    <w:uiPriority w:val="99"/>
    <w:unhideWhenUsed/>
    <w:rsid w:val="003B3ED3"/>
    <w:pPr>
      <w:spacing w:line="240" w:lineRule="auto"/>
    </w:pPr>
    <w:rPr>
      <w:sz w:val="20"/>
      <w:szCs w:val="20"/>
    </w:rPr>
  </w:style>
  <w:style w:type="character" w:customStyle="1" w:styleId="CommentTextChar">
    <w:name w:val="Comment Text Char"/>
    <w:basedOn w:val="DefaultParagraphFont"/>
    <w:link w:val="CommentText"/>
    <w:uiPriority w:val="99"/>
    <w:rsid w:val="003B3ED3"/>
    <w:rPr>
      <w:sz w:val="20"/>
      <w:szCs w:val="20"/>
    </w:rPr>
  </w:style>
  <w:style w:type="paragraph" w:styleId="CommentSubject">
    <w:name w:val="annotation subject"/>
    <w:basedOn w:val="CommentText"/>
    <w:next w:val="CommentText"/>
    <w:link w:val="CommentSubjectChar"/>
    <w:uiPriority w:val="99"/>
    <w:semiHidden/>
    <w:unhideWhenUsed/>
    <w:rsid w:val="003B3ED3"/>
    <w:rPr>
      <w:b/>
      <w:bCs/>
    </w:rPr>
  </w:style>
  <w:style w:type="character" w:customStyle="1" w:styleId="CommentSubjectChar">
    <w:name w:val="Comment Subject Char"/>
    <w:basedOn w:val="CommentTextChar"/>
    <w:link w:val="CommentSubject"/>
    <w:uiPriority w:val="99"/>
    <w:semiHidden/>
    <w:rsid w:val="003B3ED3"/>
    <w:rPr>
      <w:b/>
      <w:bCs/>
      <w:sz w:val="20"/>
      <w:szCs w:val="20"/>
    </w:rPr>
  </w:style>
  <w:style w:type="paragraph" w:styleId="BalloonText">
    <w:name w:val="Balloon Text"/>
    <w:basedOn w:val="Normal"/>
    <w:link w:val="BalloonTextChar"/>
    <w:uiPriority w:val="99"/>
    <w:semiHidden/>
    <w:unhideWhenUsed/>
    <w:rsid w:val="003B3E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ED3"/>
    <w:rPr>
      <w:rFonts w:ascii="Segoe UI" w:hAnsi="Segoe UI" w:cs="Segoe UI"/>
      <w:sz w:val="18"/>
      <w:szCs w:val="18"/>
    </w:rPr>
  </w:style>
  <w:style w:type="character" w:customStyle="1" w:styleId="Heading2Char">
    <w:name w:val="Heading 2 Char"/>
    <w:basedOn w:val="DefaultParagraphFont"/>
    <w:link w:val="Heading2"/>
    <w:uiPriority w:val="9"/>
    <w:rsid w:val="00CA217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833FC6"/>
    <w:pPr>
      <w:spacing w:after="0" w:line="240" w:lineRule="auto"/>
    </w:pPr>
  </w:style>
  <w:style w:type="paragraph" w:styleId="Header">
    <w:name w:val="header"/>
    <w:basedOn w:val="Normal"/>
    <w:link w:val="HeaderChar"/>
    <w:uiPriority w:val="99"/>
    <w:unhideWhenUsed/>
    <w:rsid w:val="00224E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EB8"/>
  </w:style>
  <w:style w:type="paragraph" w:styleId="Footer">
    <w:name w:val="footer"/>
    <w:basedOn w:val="Normal"/>
    <w:link w:val="FooterChar"/>
    <w:uiPriority w:val="99"/>
    <w:unhideWhenUsed/>
    <w:rsid w:val="00224E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EB8"/>
  </w:style>
  <w:style w:type="character" w:styleId="Hyperlink">
    <w:name w:val="Hyperlink"/>
    <w:basedOn w:val="DefaultParagraphFont"/>
    <w:uiPriority w:val="99"/>
    <w:unhideWhenUsed/>
    <w:rsid w:val="00E66931"/>
    <w:rPr>
      <w:color w:val="0563C1" w:themeColor="hyperlink"/>
      <w:u w:val="single"/>
    </w:rPr>
  </w:style>
  <w:style w:type="paragraph" w:customStyle="1" w:styleId="EndNoteBibliography">
    <w:name w:val="EndNote Bibliography"/>
    <w:basedOn w:val="Normal"/>
    <w:link w:val="EndNoteBibliographyChar"/>
    <w:rsid w:val="00E66931"/>
    <w:pPr>
      <w:bidi/>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E66931"/>
    <w:rPr>
      <w:rFonts w:ascii="Calibri" w:hAnsi="Calibri" w:cs="Calibri"/>
      <w:noProof/>
      <w:lang w:val="en-US"/>
    </w:rPr>
  </w:style>
  <w:style w:type="paragraph" w:styleId="ListParagraph">
    <w:name w:val="List Paragraph"/>
    <w:basedOn w:val="Normal"/>
    <w:uiPriority w:val="34"/>
    <w:qFormat/>
    <w:rsid w:val="00E66931"/>
    <w:pPr>
      <w:bidi/>
      <w:ind w:left="720"/>
      <w:contextualSpacing/>
    </w:pPr>
    <w:rPr>
      <w:lang w:val="en-US"/>
    </w:rPr>
  </w:style>
  <w:style w:type="character" w:styleId="UnresolvedMention">
    <w:name w:val="Unresolved Mention"/>
    <w:basedOn w:val="DefaultParagraphFont"/>
    <w:uiPriority w:val="99"/>
    <w:semiHidden/>
    <w:unhideWhenUsed/>
    <w:rsid w:val="00263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995768">
      <w:bodyDiv w:val="1"/>
      <w:marLeft w:val="0"/>
      <w:marRight w:val="0"/>
      <w:marTop w:val="0"/>
      <w:marBottom w:val="0"/>
      <w:divBdr>
        <w:top w:val="none" w:sz="0" w:space="0" w:color="auto"/>
        <w:left w:val="none" w:sz="0" w:space="0" w:color="auto"/>
        <w:bottom w:val="none" w:sz="0" w:space="0" w:color="auto"/>
        <w:right w:val="none" w:sz="0" w:space="0" w:color="auto"/>
      </w:divBdr>
      <w:divsChild>
        <w:div w:id="1559507966">
          <w:marLeft w:val="0"/>
          <w:marRight w:val="108"/>
          <w:marTop w:val="18"/>
          <w:marBottom w:val="108"/>
          <w:divBdr>
            <w:top w:val="none" w:sz="0" w:space="0" w:color="auto"/>
            <w:left w:val="none" w:sz="0" w:space="0" w:color="auto"/>
            <w:bottom w:val="none" w:sz="0" w:space="0" w:color="auto"/>
            <w:right w:val="none" w:sz="0" w:space="0" w:color="auto"/>
          </w:divBdr>
          <w:divsChild>
            <w:div w:id="543370499">
              <w:marLeft w:val="0"/>
              <w:marRight w:val="0"/>
              <w:marTop w:val="0"/>
              <w:marBottom w:val="0"/>
              <w:divBdr>
                <w:top w:val="none" w:sz="0" w:space="0" w:color="auto"/>
                <w:left w:val="none" w:sz="0" w:space="0" w:color="auto"/>
                <w:bottom w:val="none" w:sz="0" w:space="0" w:color="auto"/>
                <w:right w:val="none" w:sz="0" w:space="0" w:color="auto"/>
              </w:divBdr>
              <w:divsChild>
                <w:div w:id="1356150318">
                  <w:marLeft w:val="0"/>
                  <w:marRight w:val="0"/>
                  <w:marTop w:val="0"/>
                  <w:marBottom w:val="0"/>
                  <w:divBdr>
                    <w:top w:val="none" w:sz="0" w:space="0" w:color="auto"/>
                    <w:left w:val="none" w:sz="0" w:space="0" w:color="auto"/>
                    <w:bottom w:val="none" w:sz="0" w:space="0" w:color="auto"/>
                    <w:right w:val="none" w:sz="0" w:space="0" w:color="auto"/>
                  </w:divBdr>
                  <w:divsChild>
                    <w:div w:id="2071154449">
                      <w:marLeft w:val="0"/>
                      <w:marRight w:val="0"/>
                      <w:marTop w:val="0"/>
                      <w:marBottom w:val="0"/>
                      <w:divBdr>
                        <w:top w:val="none" w:sz="0" w:space="0" w:color="auto"/>
                        <w:left w:val="none" w:sz="0" w:space="0" w:color="auto"/>
                        <w:bottom w:val="none" w:sz="0" w:space="0" w:color="auto"/>
                        <w:right w:val="none" w:sz="0" w:space="0" w:color="auto"/>
                      </w:divBdr>
                      <w:divsChild>
                        <w:div w:id="715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nrn1849" TargetMode="External"/><Relationship Id="rId2" Type="http://schemas.openxmlformats.org/officeDocument/2006/relationships/hyperlink" Target="https://www.nature.com/articles/nrn1849" TargetMode="External"/><Relationship Id="rId1" Type="http://schemas.openxmlformats.org/officeDocument/2006/relationships/hyperlink" Target="https://www.jneurosci.org/content/33/22/9295.full" TargetMode="External"/><Relationship Id="rId4" Type="http://schemas.openxmlformats.org/officeDocument/2006/relationships/hyperlink" Target="https://www.nature.com/articles/nrn1849"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rmukamel@tau.ac.il" TargetMode="External"/><Relationship Id="rId13" Type="http://schemas.openxmlformats.org/officeDocument/2006/relationships/image" Target="media/image1.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tif"/><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F1936-F1A1-478D-8474-811B5CDF8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14</Pages>
  <Words>6111</Words>
  <Characters>34838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Batel Buaron</dc:creator>
  <cp:keywords/>
  <dc:description/>
  <cp:lastModifiedBy>Batel Buaron</cp:lastModifiedBy>
  <cp:revision>1</cp:revision>
  <dcterms:created xsi:type="dcterms:W3CDTF">2022-03-14T11:38:00Z</dcterms:created>
  <dcterms:modified xsi:type="dcterms:W3CDTF">2022-03-24T18:29:00Z</dcterms:modified>
</cp:coreProperties>
</file>